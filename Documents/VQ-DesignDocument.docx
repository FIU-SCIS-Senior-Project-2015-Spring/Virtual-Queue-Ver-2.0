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D2EAF" w:rsidRPr="008E41BD" w:rsidRDefault="007D2EAF" w:rsidP="007D2EAF">
      <w:pPr>
        <w:pStyle w:val="Standard"/>
        <w:spacing w:before="120" w:after="240"/>
        <w:jc w:val="center"/>
        <w:rPr>
          <w:rFonts w:ascii="Times New Roman" w:hAnsi="Times New Roman" w:cs="Times New Roman"/>
          <w:b/>
          <w:sz w:val="40"/>
          <w:szCs w:val="40"/>
        </w:rPr>
      </w:pPr>
      <w:r>
        <w:rPr>
          <w:rFonts w:ascii="Times New Roman" w:hAnsi="Times New Roman" w:cs="Times New Roman"/>
          <w:b/>
          <w:sz w:val="40"/>
          <w:szCs w:val="40"/>
        </w:rPr>
        <w:t>Design</w:t>
      </w:r>
      <w:r w:rsidRPr="008E41BD">
        <w:rPr>
          <w:rFonts w:ascii="Times New Roman" w:hAnsi="Times New Roman" w:cs="Times New Roman"/>
          <w:b/>
          <w:sz w:val="40"/>
          <w:szCs w:val="40"/>
        </w:rPr>
        <w:t xml:space="preserve"> Document</w:t>
      </w:r>
    </w:p>
    <w:p w:rsidR="007D2EAF" w:rsidRPr="00125008" w:rsidRDefault="007D2EAF" w:rsidP="007D2EAF">
      <w:pPr>
        <w:spacing w:after="240"/>
        <w:jc w:val="center"/>
      </w:pPr>
      <w:r>
        <w:rPr>
          <w:color w:val="000000"/>
          <w:sz w:val="23"/>
          <w:szCs w:val="23"/>
        </w:rPr>
        <w:t>CIS 4911 – Senior Project</w:t>
      </w:r>
    </w:p>
    <w:p w:rsidR="007D2EAF" w:rsidRPr="00125008" w:rsidRDefault="007D2EAF" w:rsidP="007D2EAF"/>
    <w:p w:rsidR="007D2EAF" w:rsidRPr="00125008" w:rsidRDefault="007D2EAF" w:rsidP="007D2EAF">
      <w:pPr>
        <w:spacing w:after="240"/>
        <w:jc w:val="center"/>
      </w:pPr>
      <w:r>
        <w:rPr>
          <w:color w:val="000000"/>
          <w:sz w:val="36"/>
          <w:szCs w:val="36"/>
        </w:rPr>
        <w:t>Virtual Queue</w:t>
      </w:r>
    </w:p>
    <w:p w:rsidR="007D2EAF" w:rsidRDefault="007D2EAF" w:rsidP="007D2EAF"/>
    <w:p w:rsidR="007D2EAF" w:rsidRDefault="007D2EAF" w:rsidP="007D2EAF"/>
    <w:p w:rsidR="00725993" w:rsidRPr="00125008" w:rsidRDefault="00725993" w:rsidP="00725993">
      <w:pPr>
        <w:spacing w:after="240"/>
        <w:jc w:val="center"/>
      </w:pPr>
      <w:r w:rsidRPr="00125008">
        <w:rPr>
          <w:b/>
          <w:bCs/>
          <w:color w:val="000000"/>
          <w:sz w:val="23"/>
          <w:szCs w:val="23"/>
        </w:rPr>
        <w:t>Member</w:t>
      </w:r>
      <w:r>
        <w:rPr>
          <w:b/>
          <w:bCs/>
          <w:color w:val="000000"/>
          <w:sz w:val="23"/>
          <w:szCs w:val="23"/>
        </w:rPr>
        <w:t>:</w:t>
      </w:r>
    </w:p>
    <w:p w:rsidR="00725993" w:rsidRDefault="00725993" w:rsidP="00725993">
      <w:pPr>
        <w:spacing w:after="240"/>
        <w:jc w:val="center"/>
        <w:rPr>
          <w:color w:val="000000"/>
          <w:sz w:val="23"/>
          <w:szCs w:val="23"/>
        </w:rPr>
      </w:pPr>
      <w:r>
        <w:rPr>
          <w:color w:val="000000"/>
          <w:sz w:val="23"/>
          <w:szCs w:val="23"/>
        </w:rPr>
        <w:t>Kenneth Kon</w:t>
      </w:r>
    </w:p>
    <w:p w:rsidR="00725993" w:rsidRPr="00125008" w:rsidRDefault="00725993" w:rsidP="00725993">
      <w:pPr>
        <w:spacing w:after="240"/>
        <w:jc w:val="center"/>
      </w:pPr>
      <w:r>
        <w:rPr>
          <w:color w:val="000000"/>
          <w:sz w:val="23"/>
          <w:szCs w:val="23"/>
        </w:rPr>
        <w:t xml:space="preserve">Michael </w:t>
      </w:r>
      <w:proofErr w:type="spellStart"/>
      <w:r>
        <w:rPr>
          <w:color w:val="000000"/>
          <w:sz w:val="23"/>
          <w:szCs w:val="23"/>
        </w:rPr>
        <w:t>Lazo</w:t>
      </w:r>
      <w:proofErr w:type="spellEnd"/>
    </w:p>
    <w:p w:rsidR="00725993" w:rsidRPr="00125008" w:rsidRDefault="00725993" w:rsidP="00725993"/>
    <w:p w:rsidR="00725993" w:rsidRPr="00125008" w:rsidRDefault="00725993" w:rsidP="00725993">
      <w:pPr>
        <w:spacing w:after="240"/>
        <w:jc w:val="center"/>
      </w:pPr>
      <w:r w:rsidRPr="00125008">
        <w:rPr>
          <w:b/>
          <w:bCs/>
          <w:color w:val="000000"/>
          <w:sz w:val="23"/>
          <w:szCs w:val="23"/>
        </w:rPr>
        <w:t>Instructor</w:t>
      </w:r>
    </w:p>
    <w:p w:rsidR="00725993" w:rsidRPr="00125008" w:rsidRDefault="00725993" w:rsidP="00725993">
      <w:pPr>
        <w:spacing w:after="240"/>
        <w:jc w:val="center"/>
      </w:pPr>
      <w:proofErr w:type="spellStart"/>
      <w:r w:rsidRPr="00125008">
        <w:rPr>
          <w:color w:val="000000"/>
          <w:sz w:val="23"/>
          <w:szCs w:val="23"/>
        </w:rPr>
        <w:t>Masoud</w:t>
      </w:r>
      <w:proofErr w:type="spellEnd"/>
      <w:r w:rsidRPr="00125008">
        <w:rPr>
          <w:color w:val="000000"/>
          <w:sz w:val="23"/>
          <w:szCs w:val="23"/>
        </w:rPr>
        <w:t xml:space="preserve"> </w:t>
      </w:r>
      <w:proofErr w:type="spellStart"/>
      <w:r w:rsidRPr="00125008">
        <w:rPr>
          <w:color w:val="000000"/>
          <w:sz w:val="23"/>
          <w:szCs w:val="23"/>
        </w:rPr>
        <w:t>Sadjadi</w:t>
      </w:r>
      <w:proofErr w:type="spellEnd"/>
    </w:p>
    <w:p w:rsidR="00725993" w:rsidRPr="00125008" w:rsidRDefault="00725993" w:rsidP="00725993"/>
    <w:p w:rsidR="00725993" w:rsidRPr="00125008" w:rsidRDefault="00725993" w:rsidP="00725993">
      <w:pPr>
        <w:spacing w:after="240"/>
        <w:jc w:val="center"/>
      </w:pPr>
      <w:r w:rsidRPr="00125008">
        <w:rPr>
          <w:b/>
          <w:bCs/>
          <w:color w:val="000000"/>
          <w:sz w:val="23"/>
          <w:szCs w:val="23"/>
        </w:rPr>
        <w:t>Mentor</w:t>
      </w:r>
    </w:p>
    <w:p w:rsidR="00725993" w:rsidRPr="00813EC1" w:rsidRDefault="00461C2C" w:rsidP="00725993">
      <w:pPr>
        <w:spacing w:after="240"/>
        <w:jc w:val="center"/>
        <w:rPr>
          <w:color w:val="000000"/>
          <w:sz w:val="23"/>
          <w:szCs w:val="23"/>
        </w:rPr>
      </w:pPr>
      <w:hyperlink r:id="rId8" w:history="1">
        <w:r w:rsidR="00725993" w:rsidRPr="00813EC1">
          <w:rPr>
            <w:color w:val="000000"/>
            <w:sz w:val="23"/>
            <w:szCs w:val="23"/>
          </w:rPr>
          <w:t xml:space="preserve">Bernard </w:t>
        </w:r>
        <w:proofErr w:type="spellStart"/>
        <w:r w:rsidR="00725993" w:rsidRPr="00813EC1">
          <w:rPr>
            <w:color w:val="000000"/>
            <w:sz w:val="23"/>
            <w:szCs w:val="23"/>
          </w:rPr>
          <w:t>Parenteau</w:t>
        </w:r>
        <w:proofErr w:type="spellEnd"/>
      </w:hyperlink>
    </w:p>
    <w:p w:rsidR="00725993" w:rsidRPr="00125008" w:rsidRDefault="00725993" w:rsidP="00725993">
      <w:pPr>
        <w:spacing w:after="240"/>
        <w:jc w:val="center"/>
      </w:pPr>
      <w:r w:rsidRPr="00125008">
        <w:rPr>
          <w:b/>
          <w:bCs/>
          <w:color w:val="000000"/>
          <w:sz w:val="23"/>
          <w:szCs w:val="23"/>
        </w:rPr>
        <w:t>Date</w:t>
      </w:r>
      <w:bookmarkStart w:id="0" w:name="_GoBack"/>
      <w:bookmarkEnd w:id="0"/>
    </w:p>
    <w:p w:rsidR="00725993" w:rsidRDefault="00636B7E" w:rsidP="00725993">
      <w:pPr>
        <w:spacing w:after="240"/>
        <w:jc w:val="center"/>
        <w:rPr>
          <w:color w:val="000000"/>
          <w:sz w:val="23"/>
          <w:szCs w:val="23"/>
        </w:rPr>
      </w:pPr>
      <w:r>
        <w:rPr>
          <w:color w:val="000000"/>
          <w:sz w:val="23"/>
          <w:szCs w:val="23"/>
        </w:rPr>
        <w:t>March</w:t>
      </w:r>
      <w:r w:rsidR="00725993" w:rsidRPr="00A11F99">
        <w:rPr>
          <w:color w:val="000000"/>
          <w:sz w:val="23"/>
          <w:szCs w:val="23"/>
        </w:rPr>
        <w:t xml:space="preserve"> </w:t>
      </w:r>
      <w:r w:rsidR="00725993">
        <w:rPr>
          <w:color w:val="000000"/>
          <w:sz w:val="23"/>
          <w:szCs w:val="23"/>
        </w:rPr>
        <w:t>1</w:t>
      </w:r>
      <w:r w:rsidRPr="00636B7E">
        <w:rPr>
          <w:color w:val="000000"/>
          <w:sz w:val="23"/>
          <w:szCs w:val="23"/>
          <w:vertAlign w:val="superscript"/>
        </w:rPr>
        <w:t>st</w:t>
      </w:r>
      <w:r>
        <w:rPr>
          <w:color w:val="000000"/>
          <w:sz w:val="23"/>
          <w:szCs w:val="23"/>
        </w:rPr>
        <w:t xml:space="preserve"> </w:t>
      </w:r>
      <w:r w:rsidR="00725993">
        <w:rPr>
          <w:color w:val="000000"/>
          <w:sz w:val="23"/>
          <w:szCs w:val="23"/>
        </w:rPr>
        <w:t>2015</w:t>
      </w: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BD7460" w:rsidRDefault="00BD7460" w:rsidP="007D2EAF">
      <w:pPr>
        <w:pStyle w:val="Standard"/>
        <w:spacing w:after="240"/>
        <w:rPr>
          <w:rFonts w:ascii="Times New Roman" w:eastAsia="Times New Roman" w:hAnsi="Times New Roman" w:cs="Times New Roman"/>
        </w:rPr>
      </w:pPr>
    </w:p>
    <w:p w:rsidR="00693A91" w:rsidRDefault="00693A91" w:rsidP="00693A91">
      <w:pPr>
        <w:pStyle w:val="Standard"/>
        <w:spacing w:after="240"/>
        <w:rPr>
          <w:rFonts w:ascii="Times New Roman" w:eastAsia="Times New Roman" w:hAnsi="Times New Roman" w:cs="Times New Roman"/>
        </w:rPr>
      </w:pPr>
      <w:r w:rsidRPr="00804B83">
        <w:rPr>
          <w:rFonts w:ascii="Times New Roman" w:eastAsia="Times New Roman" w:hAnsi="Times New Roman" w:cs="Times New Roman"/>
        </w:rPr>
        <w:lastRenderedPageBreak/>
        <w:t xml:space="preserve">Copyright © Florida International University 2014. All Rights Reserved. No part of the Virtual </w:t>
      </w:r>
      <w:r>
        <w:rPr>
          <w:rFonts w:ascii="Times New Roman" w:eastAsia="Times New Roman" w:hAnsi="Times New Roman" w:cs="Times New Roman"/>
        </w:rPr>
        <w:t>Queue</w:t>
      </w:r>
      <w:r w:rsidRPr="00804B83">
        <w:rPr>
          <w:rFonts w:ascii="Times New Roman" w:eastAsia="Times New Roman" w:hAnsi="Times New Roman" w:cs="Times New Roman"/>
        </w:rPr>
        <w:t xml:space="preserve"> Project or documentation may be reproduced or modified without the express consent of Florida International University</w:t>
      </w:r>
      <w:r>
        <w:rPr>
          <w:rFonts w:ascii="Times New Roman" w:eastAsia="Times New Roman" w:hAnsi="Times New Roman" w:cs="Times New Roman"/>
        </w:rPr>
        <w:t xml:space="preserve">, </w:t>
      </w:r>
      <w:r w:rsidRPr="00804B83">
        <w:rPr>
          <w:rFonts w:ascii="Times New Roman" w:eastAsia="Times New Roman" w:hAnsi="Times New Roman" w:cs="Times New Roman"/>
        </w:rPr>
        <w:t>School of Computing &amp; Information Sciences. Redistribution or commercial use is strictly prohibited.</w:t>
      </w:r>
      <w:r>
        <w:rPr>
          <w:rFonts w:ascii="Times New Roman" w:eastAsia="Times New Roman" w:hAnsi="Times New Roman" w:cs="Times New Roman"/>
        </w:rPr>
        <w:t xml:space="preserve"> The Software is provided “AS IS”, without warranty of any kind, express or implied, including but not limited to the warranties of merchantability, fitness for a particular purpose, if no event shall the authors or copyright holders be liable for any claim, damage or other liability. </w:t>
      </w: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Pr="00804B83" w:rsidRDefault="007D2EAF" w:rsidP="007D2EAF">
      <w:pPr>
        <w:pStyle w:val="Standard"/>
        <w:spacing w:after="240"/>
        <w:rPr>
          <w:rFonts w:ascii="Times New Roman" w:eastAsia="Times New Roman" w:hAnsi="Times New Roman" w:cs="Times New Roman"/>
          <w:b/>
          <w:bCs/>
          <w:sz w:val="32"/>
          <w:szCs w:val="32"/>
        </w:rPr>
      </w:pPr>
      <w:r w:rsidRPr="00804B83">
        <w:rPr>
          <w:rFonts w:ascii="Times New Roman" w:eastAsia="Times New Roman" w:hAnsi="Times New Roman" w:cs="Times New Roman"/>
          <w:b/>
          <w:bCs/>
          <w:sz w:val="32"/>
          <w:szCs w:val="32"/>
        </w:rPr>
        <w:t>ABSTRACT</w:t>
      </w:r>
    </w:p>
    <w:p w:rsidR="00CA6482" w:rsidRDefault="009A6A02" w:rsidP="00CA6482">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The Design Document gives a better understanding of the Virtual Queue system structure. </w:t>
      </w:r>
      <w:r w:rsidR="00B96E1F">
        <w:rPr>
          <w:rFonts w:ascii="Times New Roman" w:eastAsia="Times New Roman" w:hAnsi="Times New Roman" w:cs="Times New Roman"/>
        </w:rPr>
        <w:t xml:space="preserve">The reader will be able to capture the idea </w:t>
      </w:r>
      <w:r w:rsidR="009A4072">
        <w:rPr>
          <w:rFonts w:ascii="Times New Roman" w:eastAsia="Times New Roman" w:hAnsi="Times New Roman" w:cs="Times New Roman"/>
        </w:rPr>
        <w:t xml:space="preserve">of </w:t>
      </w:r>
      <w:r w:rsidR="00CB1578">
        <w:rPr>
          <w:rFonts w:ascii="Times New Roman" w:eastAsia="Times New Roman" w:hAnsi="Times New Roman" w:cs="Times New Roman"/>
        </w:rPr>
        <w:t>how the Virtual Queue system was</w:t>
      </w:r>
      <w:r w:rsidR="009A4072">
        <w:rPr>
          <w:rFonts w:ascii="Times New Roman" w:eastAsia="Times New Roman" w:hAnsi="Times New Roman" w:cs="Times New Roman"/>
        </w:rPr>
        <w:t xml:space="preserve"> implemented </w:t>
      </w:r>
      <w:r w:rsidR="00CB1578">
        <w:rPr>
          <w:rFonts w:ascii="Times New Roman" w:eastAsia="Times New Roman" w:hAnsi="Times New Roman" w:cs="Times New Roman"/>
        </w:rPr>
        <w:t xml:space="preserve">because the design methodology will be explained, as well as the system architecture and subsystem decomposition, the security and privacy of the system, software and hardware mapping, and persistent data management. </w:t>
      </w:r>
      <w:r w:rsidR="00CA6482" w:rsidRPr="00735231">
        <w:rPr>
          <w:rFonts w:ascii="Times New Roman" w:eastAsia="Times New Roman" w:hAnsi="Times New Roman" w:cs="Times New Roman"/>
        </w:rPr>
        <w:t>Chapter 1 gives basic information about the Virtual Queue (VQ)</w:t>
      </w:r>
      <w:r w:rsidR="00CA6482">
        <w:rPr>
          <w:rFonts w:ascii="Times New Roman" w:eastAsia="Times New Roman" w:hAnsi="Times New Roman" w:cs="Times New Roman"/>
        </w:rPr>
        <w:t xml:space="preserve"> system, including i</w:t>
      </w:r>
      <w:r w:rsidR="00CA6482" w:rsidRPr="00735231">
        <w:rPr>
          <w:rFonts w:ascii="Times New Roman" w:eastAsia="Times New Roman" w:hAnsi="Times New Roman" w:cs="Times New Roman"/>
        </w:rPr>
        <w:t>ntroduction</w:t>
      </w:r>
      <w:r w:rsidR="00CA6482">
        <w:rPr>
          <w:rFonts w:ascii="Times New Roman" w:eastAsia="Times New Roman" w:hAnsi="Times New Roman" w:cs="Times New Roman"/>
        </w:rPr>
        <w:t>, problem definition, design methodology used</w:t>
      </w:r>
      <w:r w:rsidR="00CA6482" w:rsidRPr="00735231">
        <w:rPr>
          <w:rFonts w:ascii="Times New Roman" w:eastAsia="Times New Roman" w:hAnsi="Times New Roman" w:cs="Times New Roman"/>
        </w:rPr>
        <w:t xml:space="preserve">, </w:t>
      </w:r>
      <w:r w:rsidR="00CA6482">
        <w:rPr>
          <w:rFonts w:ascii="Times New Roman" w:eastAsia="Times New Roman" w:hAnsi="Times New Roman" w:cs="Times New Roman"/>
        </w:rPr>
        <w:t>definitions, acronyms</w:t>
      </w:r>
      <w:r w:rsidR="00CA6482" w:rsidRPr="00735231">
        <w:rPr>
          <w:rFonts w:ascii="Times New Roman" w:eastAsia="Times New Roman" w:hAnsi="Times New Roman" w:cs="Times New Roman"/>
        </w:rPr>
        <w:t>, and overview of the document. Chapter 2</w:t>
      </w:r>
      <w:r w:rsidR="00CA6482">
        <w:rPr>
          <w:rFonts w:ascii="Times New Roman" w:eastAsia="Times New Roman" w:hAnsi="Times New Roman" w:cs="Times New Roman"/>
        </w:rPr>
        <w:t xml:space="preserve"> will describe the system decomposition of the VQ by giving an overview of the system, provide a detailed description of the subsystem decomposition, map the hardware and software, identify the persistent data management, and describe security and privacy. </w:t>
      </w:r>
    </w:p>
    <w:p w:rsidR="007D2EAF" w:rsidRPr="00EF2CA8" w:rsidRDefault="00C76D09" w:rsidP="007D2EAF">
      <w:pPr>
        <w:pStyle w:val="Standard"/>
        <w:spacing w:after="240" w:line="360" w:lineRule="auto"/>
      </w:pPr>
      <w:r w:rsidRPr="00735231">
        <w:rPr>
          <w:rFonts w:ascii="Times New Roman" w:eastAsia="Times New Roman" w:hAnsi="Times New Roman" w:cs="Times New Roman"/>
        </w:rPr>
        <w:t>Cha</w:t>
      </w:r>
      <w:r>
        <w:rPr>
          <w:rFonts w:ascii="Times New Roman" w:eastAsia="Times New Roman" w:hAnsi="Times New Roman" w:cs="Times New Roman"/>
        </w:rPr>
        <w:t xml:space="preserve">pter 3 introduces the detailed design chapter starting with an overview of </w:t>
      </w:r>
      <w:r w:rsidRPr="00C76D09">
        <w:rPr>
          <w:rFonts w:ascii="Times New Roman" w:eastAsia="Times New Roman" w:hAnsi="Times New Roman" w:cs="Times New Roman"/>
        </w:rPr>
        <w:t xml:space="preserve">the behavior and structure of each subsystem, the static and dynamic diagram model, and a description of the code specification. </w:t>
      </w:r>
      <w:r w:rsidR="003032C3">
        <w:rPr>
          <w:rFonts w:ascii="Times New Roman" w:eastAsia="Times New Roman" w:hAnsi="Times New Roman" w:cs="Times New Roman"/>
        </w:rPr>
        <w:t xml:space="preserve">Chapter 4 will have the glossary of terms used in the document, specially the domain specific terms. Chapter 5 contains the appendix of the project with the use case diagrams for the implemented use cases, </w:t>
      </w:r>
      <w:r w:rsidR="003032C3" w:rsidRPr="003032C3">
        <w:rPr>
          <w:rFonts w:ascii="Times New Roman" w:eastAsia="Times New Roman" w:hAnsi="Times New Roman" w:cs="Times New Roman"/>
        </w:rPr>
        <w:t>document class interfaces and diary of meeting and tasks</w:t>
      </w:r>
      <w:r w:rsidR="003032C3">
        <w:rPr>
          <w:rFonts w:ascii="Times New Roman" w:eastAsia="Times New Roman" w:hAnsi="Times New Roman" w:cs="Times New Roman"/>
        </w:rPr>
        <w:t>. Finally, Chapter 6</w:t>
      </w:r>
      <w:r w:rsidR="003032C3" w:rsidRPr="00735231">
        <w:rPr>
          <w:rFonts w:ascii="Times New Roman" w:eastAsia="Times New Roman" w:hAnsi="Times New Roman" w:cs="Times New Roman"/>
        </w:rPr>
        <w:t xml:space="preserve"> </w:t>
      </w:r>
      <w:r w:rsidR="003032C3">
        <w:rPr>
          <w:rFonts w:ascii="Times New Roman" w:eastAsia="Times New Roman" w:hAnsi="Times New Roman" w:cs="Times New Roman"/>
        </w:rPr>
        <w:t xml:space="preserve">includes any other </w:t>
      </w:r>
      <w:r w:rsidR="003032C3" w:rsidRPr="00804B83">
        <w:rPr>
          <w:rFonts w:ascii="Times New Roman" w:eastAsia="Times New Roman" w:hAnsi="Times New Roman" w:cs="Times New Roman"/>
        </w:rPr>
        <w:t>documents that have been used for reference.</w:t>
      </w:r>
    </w:p>
    <w:p w:rsidR="007D2EAF" w:rsidRDefault="007D2EAF" w:rsidP="007D2EAF">
      <w:pPr>
        <w:spacing w:before="120"/>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2C37EA">
      <w:pPr>
        <w:spacing w:before="120"/>
        <w:rPr>
          <w:i/>
        </w:rPr>
      </w:pPr>
    </w:p>
    <w:p w:rsidR="007D2EAF" w:rsidRDefault="007D2EAF" w:rsidP="002C37EA">
      <w:pPr>
        <w:spacing w:before="120"/>
        <w:rPr>
          <w:i/>
        </w:rPr>
      </w:pPr>
    </w:p>
    <w:p w:rsidR="007D2EAF" w:rsidRDefault="007D2EAF" w:rsidP="007D2EAF">
      <w:pPr>
        <w:spacing w:before="120"/>
        <w:jc w:val="center"/>
        <w:rPr>
          <w:i/>
        </w:rPr>
      </w:pPr>
    </w:p>
    <w:p w:rsidR="007D2EAF" w:rsidRPr="00D43BED" w:rsidRDefault="007D2EAF" w:rsidP="007D2EAF">
      <w:pPr>
        <w:pStyle w:val="TOCHeading"/>
        <w:rPr>
          <w:rFonts w:ascii="Times New Roman" w:hAnsi="Times New Roman"/>
        </w:rPr>
      </w:pPr>
      <w:r w:rsidRPr="00D43BED">
        <w:rPr>
          <w:rFonts w:ascii="Times New Roman" w:hAnsi="Times New Roman"/>
        </w:rPr>
        <w:t>Contents</w:t>
      </w:r>
    </w:p>
    <w:p w:rsidR="00D65BCF" w:rsidRDefault="00461C2C">
      <w:pPr>
        <w:pStyle w:val="TOC1"/>
        <w:tabs>
          <w:tab w:val="right" w:leader="dot" w:pos="8630"/>
        </w:tabs>
        <w:rPr>
          <w:rFonts w:asciiTheme="minorHAnsi" w:eastAsiaTheme="minorEastAsia" w:hAnsiTheme="minorHAnsi" w:cstheme="minorBidi"/>
          <w:b w:val="0"/>
          <w:noProof/>
          <w:sz w:val="24"/>
          <w:szCs w:val="24"/>
          <w:lang w:eastAsia="ja-JP"/>
        </w:rPr>
      </w:pPr>
      <w:r w:rsidRPr="00461C2C">
        <w:rPr>
          <w:rFonts w:ascii="Times New Roman" w:hAnsi="Times New Roman"/>
          <w:b w:val="0"/>
        </w:rPr>
        <w:fldChar w:fldCharType="begin"/>
      </w:r>
      <w:r w:rsidR="007D2EAF" w:rsidRPr="00D43BED">
        <w:rPr>
          <w:rFonts w:ascii="Times New Roman" w:hAnsi="Times New Roman"/>
        </w:rPr>
        <w:instrText xml:space="preserve"> TOC \o "1-3" \h \z \u </w:instrText>
      </w:r>
      <w:r w:rsidRPr="00461C2C">
        <w:rPr>
          <w:rFonts w:ascii="Times New Roman" w:hAnsi="Times New Roman"/>
          <w:b w:val="0"/>
        </w:rPr>
        <w:fldChar w:fldCharType="separate"/>
      </w:r>
      <w:r w:rsidR="00D65BCF" w:rsidRPr="00E35E19">
        <w:rPr>
          <w:rFonts w:ascii="Times New Roman" w:hAnsi="Times New Roman"/>
          <w:noProof/>
          <w:color w:val="4F81BD"/>
        </w:rPr>
        <w:t>1. Introduction</w:t>
      </w:r>
      <w:r w:rsidR="00D65BCF">
        <w:rPr>
          <w:noProof/>
        </w:rPr>
        <w:tab/>
      </w:r>
      <w:r>
        <w:rPr>
          <w:noProof/>
        </w:rPr>
        <w:fldChar w:fldCharType="begin"/>
      </w:r>
      <w:r w:rsidR="00D65BCF">
        <w:rPr>
          <w:noProof/>
        </w:rPr>
        <w:instrText xml:space="preserve"> PAGEREF _Toc279763906 \h </w:instrText>
      </w:r>
      <w:r>
        <w:rPr>
          <w:noProof/>
        </w:rPr>
      </w:r>
      <w:r>
        <w:rPr>
          <w:noProof/>
        </w:rPr>
        <w:fldChar w:fldCharType="separate"/>
      </w:r>
      <w:r w:rsidR="00D65BCF">
        <w:rPr>
          <w:noProof/>
        </w:rPr>
        <w:t>5</w:t>
      </w:r>
      <w:r>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sidRPr="00E35E19">
        <w:rPr>
          <w:rFonts w:ascii="Times New Roman" w:hAnsi="Times New Roman"/>
          <w:noProof/>
        </w:rPr>
        <w:t>1.1.   Problem definition</w:t>
      </w:r>
      <w:r>
        <w:rPr>
          <w:noProof/>
        </w:rPr>
        <w:tab/>
      </w:r>
      <w:r w:rsidR="00461C2C">
        <w:rPr>
          <w:noProof/>
        </w:rPr>
        <w:fldChar w:fldCharType="begin"/>
      </w:r>
      <w:r>
        <w:rPr>
          <w:noProof/>
        </w:rPr>
        <w:instrText xml:space="preserve"> PAGEREF _Toc279763907 \h </w:instrText>
      </w:r>
      <w:r w:rsidR="00461C2C">
        <w:rPr>
          <w:noProof/>
        </w:rPr>
      </w:r>
      <w:r w:rsidR="00461C2C">
        <w:rPr>
          <w:noProof/>
        </w:rPr>
        <w:fldChar w:fldCharType="separate"/>
      </w:r>
      <w:r>
        <w:rPr>
          <w:noProof/>
        </w:rPr>
        <w:t>5</w:t>
      </w:r>
      <w:r w:rsidR="00461C2C">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1.2.   Design methodology used</w:t>
      </w:r>
      <w:r>
        <w:rPr>
          <w:noProof/>
        </w:rPr>
        <w:tab/>
      </w:r>
      <w:r w:rsidR="00461C2C">
        <w:rPr>
          <w:noProof/>
        </w:rPr>
        <w:fldChar w:fldCharType="begin"/>
      </w:r>
      <w:r>
        <w:rPr>
          <w:noProof/>
        </w:rPr>
        <w:instrText xml:space="preserve"> PAGEREF _Toc279763908 \h </w:instrText>
      </w:r>
      <w:r w:rsidR="00461C2C">
        <w:rPr>
          <w:noProof/>
        </w:rPr>
      </w:r>
      <w:r w:rsidR="00461C2C">
        <w:rPr>
          <w:noProof/>
        </w:rPr>
        <w:fldChar w:fldCharType="separate"/>
      </w:r>
      <w:r>
        <w:rPr>
          <w:noProof/>
        </w:rPr>
        <w:t>5</w:t>
      </w:r>
      <w:r w:rsidR="00461C2C">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sidRPr="00E35E19">
        <w:rPr>
          <w:rFonts w:ascii="Times New Roman" w:eastAsia="Arial" w:hAnsi="Times New Roman"/>
          <w:noProof/>
        </w:rPr>
        <w:t>1.3 Terminology - Definitions, acronyms, and abbreviations.</w:t>
      </w:r>
      <w:r>
        <w:rPr>
          <w:noProof/>
        </w:rPr>
        <w:tab/>
      </w:r>
      <w:r w:rsidR="00461C2C">
        <w:rPr>
          <w:noProof/>
        </w:rPr>
        <w:fldChar w:fldCharType="begin"/>
      </w:r>
      <w:r>
        <w:rPr>
          <w:noProof/>
        </w:rPr>
        <w:instrText xml:space="preserve"> PAGEREF _Toc279763909 \h </w:instrText>
      </w:r>
      <w:r w:rsidR="00461C2C">
        <w:rPr>
          <w:noProof/>
        </w:rPr>
      </w:r>
      <w:r w:rsidR="00461C2C">
        <w:rPr>
          <w:noProof/>
        </w:rPr>
        <w:fldChar w:fldCharType="separate"/>
      </w:r>
      <w:r>
        <w:rPr>
          <w:noProof/>
        </w:rPr>
        <w:t>6</w:t>
      </w:r>
      <w:r w:rsidR="00461C2C">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1.4.   Overview of document</w:t>
      </w:r>
      <w:r>
        <w:rPr>
          <w:noProof/>
        </w:rPr>
        <w:tab/>
      </w:r>
      <w:r w:rsidR="00461C2C">
        <w:rPr>
          <w:noProof/>
        </w:rPr>
        <w:fldChar w:fldCharType="begin"/>
      </w:r>
      <w:r>
        <w:rPr>
          <w:noProof/>
        </w:rPr>
        <w:instrText xml:space="preserve"> PAGEREF _Toc279763910 \h </w:instrText>
      </w:r>
      <w:r w:rsidR="00461C2C">
        <w:rPr>
          <w:noProof/>
        </w:rPr>
      </w:r>
      <w:r w:rsidR="00461C2C">
        <w:rPr>
          <w:noProof/>
        </w:rPr>
        <w:fldChar w:fldCharType="separate"/>
      </w:r>
      <w:r>
        <w:rPr>
          <w:noProof/>
        </w:rPr>
        <w:t>6</w:t>
      </w:r>
      <w:r w:rsidR="00461C2C">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rFonts w:ascii="Times New Roman" w:hAnsi="Times New Roman"/>
          <w:noProof/>
          <w:color w:val="4F81BD"/>
        </w:rPr>
        <w:t>2.  System Design (i.e., overall system design)</w:t>
      </w:r>
      <w:r>
        <w:rPr>
          <w:noProof/>
        </w:rPr>
        <w:tab/>
      </w:r>
      <w:r w:rsidR="00461C2C">
        <w:rPr>
          <w:noProof/>
        </w:rPr>
        <w:fldChar w:fldCharType="begin"/>
      </w:r>
      <w:r>
        <w:rPr>
          <w:noProof/>
        </w:rPr>
        <w:instrText xml:space="preserve"> PAGEREF _Toc279763911 \h </w:instrText>
      </w:r>
      <w:r w:rsidR="00461C2C">
        <w:rPr>
          <w:noProof/>
        </w:rPr>
      </w:r>
      <w:r w:rsidR="00461C2C">
        <w:rPr>
          <w:noProof/>
        </w:rPr>
        <w:fldChar w:fldCharType="separate"/>
      </w:r>
      <w:r>
        <w:rPr>
          <w:noProof/>
        </w:rPr>
        <w:t>8</w:t>
      </w:r>
      <w:r w:rsidR="00461C2C">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2.1 Overview</w:t>
      </w:r>
      <w:r>
        <w:rPr>
          <w:noProof/>
        </w:rPr>
        <w:tab/>
      </w:r>
      <w:r w:rsidR="00461C2C">
        <w:rPr>
          <w:noProof/>
        </w:rPr>
        <w:fldChar w:fldCharType="begin"/>
      </w:r>
      <w:r>
        <w:rPr>
          <w:noProof/>
        </w:rPr>
        <w:instrText xml:space="preserve"> PAGEREF _Toc279763912 \h </w:instrText>
      </w:r>
      <w:r w:rsidR="00461C2C">
        <w:rPr>
          <w:noProof/>
        </w:rPr>
      </w:r>
      <w:r w:rsidR="00461C2C">
        <w:rPr>
          <w:noProof/>
        </w:rPr>
        <w:fldChar w:fldCharType="separate"/>
      </w:r>
      <w:r>
        <w:rPr>
          <w:noProof/>
        </w:rPr>
        <w:t>8</w:t>
      </w:r>
      <w:r w:rsidR="00461C2C">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2.2 Subsystem Decomposition</w:t>
      </w:r>
      <w:r>
        <w:rPr>
          <w:noProof/>
        </w:rPr>
        <w:tab/>
      </w:r>
      <w:r w:rsidR="00461C2C">
        <w:rPr>
          <w:noProof/>
        </w:rPr>
        <w:fldChar w:fldCharType="begin"/>
      </w:r>
      <w:r>
        <w:rPr>
          <w:noProof/>
        </w:rPr>
        <w:instrText xml:space="preserve"> PAGEREF _Toc279763913 \h </w:instrText>
      </w:r>
      <w:r w:rsidR="00461C2C">
        <w:rPr>
          <w:noProof/>
        </w:rPr>
      </w:r>
      <w:r w:rsidR="00461C2C">
        <w:rPr>
          <w:noProof/>
        </w:rPr>
        <w:fldChar w:fldCharType="separate"/>
      </w:r>
      <w:r>
        <w:rPr>
          <w:noProof/>
        </w:rPr>
        <w:t>9</w:t>
      </w:r>
      <w:r w:rsidR="00461C2C">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2.3 Hardware-Software Mapping</w:t>
      </w:r>
      <w:r>
        <w:rPr>
          <w:noProof/>
        </w:rPr>
        <w:tab/>
      </w:r>
      <w:r w:rsidR="00461C2C">
        <w:rPr>
          <w:noProof/>
        </w:rPr>
        <w:fldChar w:fldCharType="begin"/>
      </w:r>
      <w:r>
        <w:rPr>
          <w:noProof/>
        </w:rPr>
        <w:instrText xml:space="preserve"> PAGEREF _Toc279763914 \h </w:instrText>
      </w:r>
      <w:r w:rsidR="00461C2C">
        <w:rPr>
          <w:noProof/>
        </w:rPr>
      </w:r>
      <w:r w:rsidR="00461C2C">
        <w:rPr>
          <w:noProof/>
        </w:rPr>
        <w:fldChar w:fldCharType="separate"/>
      </w:r>
      <w:r>
        <w:rPr>
          <w:noProof/>
        </w:rPr>
        <w:t>11</w:t>
      </w:r>
      <w:r w:rsidR="00461C2C">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2.4 Persistent Data Management</w:t>
      </w:r>
      <w:r>
        <w:rPr>
          <w:noProof/>
        </w:rPr>
        <w:tab/>
      </w:r>
      <w:r w:rsidR="00461C2C">
        <w:rPr>
          <w:noProof/>
        </w:rPr>
        <w:fldChar w:fldCharType="begin"/>
      </w:r>
      <w:r>
        <w:rPr>
          <w:noProof/>
        </w:rPr>
        <w:instrText xml:space="preserve"> PAGEREF _Toc279763915 \h </w:instrText>
      </w:r>
      <w:r w:rsidR="00461C2C">
        <w:rPr>
          <w:noProof/>
        </w:rPr>
      </w:r>
      <w:r w:rsidR="00461C2C">
        <w:rPr>
          <w:noProof/>
        </w:rPr>
        <w:fldChar w:fldCharType="separate"/>
      </w:r>
      <w:r>
        <w:rPr>
          <w:noProof/>
        </w:rPr>
        <w:t>12</w:t>
      </w:r>
      <w:r w:rsidR="00461C2C">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2.5 Security/Privacy</w:t>
      </w:r>
      <w:r>
        <w:rPr>
          <w:noProof/>
        </w:rPr>
        <w:tab/>
      </w:r>
      <w:r w:rsidR="00461C2C">
        <w:rPr>
          <w:noProof/>
        </w:rPr>
        <w:fldChar w:fldCharType="begin"/>
      </w:r>
      <w:r>
        <w:rPr>
          <w:noProof/>
        </w:rPr>
        <w:instrText xml:space="preserve"> PAGEREF _Toc279763916 \h </w:instrText>
      </w:r>
      <w:r w:rsidR="00461C2C">
        <w:rPr>
          <w:noProof/>
        </w:rPr>
      </w:r>
      <w:r w:rsidR="00461C2C">
        <w:rPr>
          <w:noProof/>
        </w:rPr>
        <w:fldChar w:fldCharType="separate"/>
      </w:r>
      <w:r>
        <w:rPr>
          <w:noProof/>
        </w:rPr>
        <w:t>13</w:t>
      </w:r>
      <w:r w:rsidR="00461C2C">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rFonts w:ascii="Times New Roman" w:hAnsi="Times New Roman"/>
          <w:noProof/>
          <w:color w:val="4F81BD"/>
        </w:rPr>
        <w:t>3. Detailed Design</w:t>
      </w:r>
      <w:r>
        <w:rPr>
          <w:noProof/>
        </w:rPr>
        <w:tab/>
      </w:r>
      <w:r w:rsidR="00461C2C">
        <w:rPr>
          <w:noProof/>
        </w:rPr>
        <w:fldChar w:fldCharType="begin"/>
      </w:r>
      <w:r>
        <w:rPr>
          <w:noProof/>
        </w:rPr>
        <w:instrText xml:space="preserve"> PAGEREF _Toc279763917 \h </w:instrText>
      </w:r>
      <w:r w:rsidR="00461C2C">
        <w:rPr>
          <w:noProof/>
        </w:rPr>
      </w:r>
      <w:r w:rsidR="00461C2C">
        <w:rPr>
          <w:noProof/>
        </w:rPr>
        <w:fldChar w:fldCharType="separate"/>
      </w:r>
      <w:r>
        <w:rPr>
          <w:noProof/>
        </w:rPr>
        <w:t>15</w:t>
      </w:r>
      <w:r w:rsidR="00461C2C">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3.1 Overview</w:t>
      </w:r>
      <w:r>
        <w:rPr>
          <w:noProof/>
        </w:rPr>
        <w:tab/>
      </w:r>
      <w:r w:rsidR="00461C2C">
        <w:rPr>
          <w:noProof/>
        </w:rPr>
        <w:fldChar w:fldCharType="begin"/>
      </w:r>
      <w:r>
        <w:rPr>
          <w:noProof/>
        </w:rPr>
        <w:instrText xml:space="preserve"> PAGEREF _Toc279763918 \h </w:instrText>
      </w:r>
      <w:r w:rsidR="00461C2C">
        <w:rPr>
          <w:noProof/>
        </w:rPr>
      </w:r>
      <w:r w:rsidR="00461C2C">
        <w:rPr>
          <w:noProof/>
        </w:rPr>
        <w:fldChar w:fldCharType="separate"/>
      </w:r>
      <w:r>
        <w:rPr>
          <w:noProof/>
        </w:rPr>
        <w:t>15</w:t>
      </w:r>
      <w:r w:rsidR="00461C2C">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3.2 Static models</w:t>
      </w:r>
      <w:r>
        <w:rPr>
          <w:noProof/>
        </w:rPr>
        <w:tab/>
      </w:r>
      <w:r w:rsidR="00461C2C">
        <w:rPr>
          <w:noProof/>
        </w:rPr>
        <w:fldChar w:fldCharType="begin"/>
      </w:r>
      <w:r>
        <w:rPr>
          <w:noProof/>
        </w:rPr>
        <w:instrText xml:space="preserve"> PAGEREF _Toc279763919 \h </w:instrText>
      </w:r>
      <w:r w:rsidR="00461C2C">
        <w:rPr>
          <w:noProof/>
        </w:rPr>
      </w:r>
      <w:r w:rsidR="00461C2C">
        <w:rPr>
          <w:noProof/>
        </w:rPr>
        <w:fldChar w:fldCharType="separate"/>
      </w:r>
      <w:r>
        <w:rPr>
          <w:noProof/>
        </w:rPr>
        <w:t>16</w:t>
      </w:r>
      <w:r w:rsidR="00461C2C">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3.3 Dynamic Model</w:t>
      </w:r>
      <w:r>
        <w:rPr>
          <w:noProof/>
        </w:rPr>
        <w:tab/>
      </w:r>
      <w:r w:rsidR="00461C2C">
        <w:rPr>
          <w:noProof/>
        </w:rPr>
        <w:fldChar w:fldCharType="begin"/>
      </w:r>
      <w:r>
        <w:rPr>
          <w:noProof/>
        </w:rPr>
        <w:instrText xml:space="preserve"> PAGEREF _Toc279763920 \h </w:instrText>
      </w:r>
      <w:r w:rsidR="00461C2C">
        <w:rPr>
          <w:noProof/>
        </w:rPr>
      </w:r>
      <w:r w:rsidR="00461C2C">
        <w:rPr>
          <w:noProof/>
        </w:rPr>
        <w:fldChar w:fldCharType="separate"/>
      </w:r>
      <w:r>
        <w:rPr>
          <w:noProof/>
        </w:rPr>
        <w:t>21</w:t>
      </w:r>
      <w:r w:rsidR="00461C2C">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3.4 Code Specification</w:t>
      </w:r>
      <w:r>
        <w:rPr>
          <w:noProof/>
        </w:rPr>
        <w:tab/>
      </w:r>
      <w:r w:rsidR="00461C2C">
        <w:rPr>
          <w:noProof/>
        </w:rPr>
        <w:fldChar w:fldCharType="begin"/>
      </w:r>
      <w:r>
        <w:rPr>
          <w:noProof/>
        </w:rPr>
        <w:instrText xml:space="preserve"> PAGEREF _Toc279763921 \h </w:instrText>
      </w:r>
      <w:r w:rsidR="00461C2C">
        <w:rPr>
          <w:noProof/>
        </w:rPr>
      </w:r>
      <w:r w:rsidR="00461C2C">
        <w:rPr>
          <w:noProof/>
        </w:rPr>
        <w:fldChar w:fldCharType="separate"/>
      </w:r>
      <w:r>
        <w:rPr>
          <w:noProof/>
        </w:rPr>
        <w:t>28</w:t>
      </w:r>
      <w:r w:rsidR="00461C2C">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noProof/>
          <w:color w:val="548DD4" w:themeColor="text2" w:themeTint="99"/>
        </w:rPr>
        <w:t>4. Glossary</w:t>
      </w:r>
      <w:r>
        <w:rPr>
          <w:noProof/>
        </w:rPr>
        <w:tab/>
      </w:r>
      <w:r w:rsidR="00461C2C">
        <w:rPr>
          <w:noProof/>
        </w:rPr>
        <w:fldChar w:fldCharType="begin"/>
      </w:r>
      <w:r>
        <w:rPr>
          <w:noProof/>
        </w:rPr>
        <w:instrText xml:space="preserve"> PAGEREF _Toc279763922 \h </w:instrText>
      </w:r>
      <w:r w:rsidR="00461C2C">
        <w:rPr>
          <w:noProof/>
        </w:rPr>
      </w:r>
      <w:r w:rsidR="00461C2C">
        <w:rPr>
          <w:noProof/>
        </w:rPr>
        <w:fldChar w:fldCharType="separate"/>
      </w:r>
      <w:r>
        <w:rPr>
          <w:noProof/>
        </w:rPr>
        <w:t>29</w:t>
      </w:r>
      <w:r w:rsidR="00461C2C">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noProof/>
          <w:color w:val="548DD4" w:themeColor="text2" w:themeTint="99"/>
        </w:rPr>
        <w:t>5. Appendix</w:t>
      </w:r>
      <w:r>
        <w:rPr>
          <w:noProof/>
        </w:rPr>
        <w:tab/>
      </w:r>
      <w:r w:rsidR="00461C2C">
        <w:rPr>
          <w:noProof/>
        </w:rPr>
        <w:fldChar w:fldCharType="begin"/>
      </w:r>
      <w:r>
        <w:rPr>
          <w:noProof/>
        </w:rPr>
        <w:instrText xml:space="preserve"> PAGEREF _Toc279763923 \h </w:instrText>
      </w:r>
      <w:r w:rsidR="00461C2C">
        <w:rPr>
          <w:noProof/>
        </w:rPr>
      </w:r>
      <w:r w:rsidR="00461C2C">
        <w:rPr>
          <w:noProof/>
        </w:rPr>
        <w:fldChar w:fldCharType="separate"/>
      </w:r>
      <w:r>
        <w:rPr>
          <w:noProof/>
        </w:rPr>
        <w:t>30</w:t>
      </w:r>
      <w:r w:rsidR="00461C2C">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5.1 Appendix A - Use case diagram for use cases being implemented</w:t>
      </w:r>
      <w:r>
        <w:rPr>
          <w:noProof/>
        </w:rPr>
        <w:tab/>
      </w:r>
      <w:r w:rsidR="00461C2C">
        <w:rPr>
          <w:noProof/>
        </w:rPr>
        <w:fldChar w:fldCharType="begin"/>
      </w:r>
      <w:r>
        <w:rPr>
          <w:noProof/>
        </w:rPr>
        <w:instrText xml:space="preserve"> PAGEREF _Toc279763924 \h </w:instrText>
      </w:r>
      <w:r w:rsidR="00461C2C">
        <w:rPr>
          <w:noProof/>
        </w:rPr>
      </w:r>
      <w:r w:rsidR="00461C2C">
        <w:rPr>
          <w:noProof/>
        </w:rPr>
        <w:fldChar w:fldCharType="separate"/>
      </w:r>
      <w:r>
        <w:rPr>
          <w:noProof/>
        </w:rPr>
        <w:t>30</w:t>
      </w:r>
      <w:r w:rsidR="00461C2C">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5.2 Appendix B - Use cases being implemented (from the RD).</w:t>
      </w:r>
      <w:r>
        <w:rPr>
          <w:noProof/>
        </w:rPr>
        <w:tab/>
      </w:r>
      <w:r w:rsidR="00461C2C">
        <w:rPr>
          <w:noProof/>
        </w:rPr>
        <w:fldChar w:fldCharType="begin"/>
      </w:r>
      <w:r>
        <w:rPr>
          <w:noProof/>
        </w:rPr>
        <w:instrText xml:space="preserve"> PAGEREF _Toc279763925 \h </w:instrText>
      </w:r>
      <w:r w:rsidR="00461C2C">
        <w:rPr>
          <w:noProof/>
        </w:rPr>
      </w:r>
      <w:r w:rsidR="00461C2C">
        <w:rPr>
          <w:noProof/>
        </w:rPr>
        <w:fldChar w:fldCharType="separate"/>
      </w:r>
      <w:r>
        <w:rPr>
          <w:noProof/>
        </w:rPr>
        <w:t>31</w:t>
      </w:r>
      <w:r w:rsidR="00461C2C">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5.3 Appendix C – Documented Class Interfaces (code) for the subsystem(s) you will implement and the constraints.</w:t>
      </w:r>
      <w:r>
        <w:rPr>
          <w:noProof/>
        </w:rPr>
        <w:tab/>
      </w:r>
      <w:r w:rsidR="00461C2C">
        <w:rPr>
          <w:noProof/>
        </w:rPr>
        <w:fldChar w:fldCharType="begin"/>
      </w:r>
      <w:r>
        <w:rPr>
          <w:noProof/>
        </w:rPr>
        <w:instrText xml:space="preserve"> PAGEREF _Toc279763926 \h </w:instrText>
      </w:r>
      <w:r w:rsidR="00461C2C">
        <w:rPr>
          <w:noProof/>
        </w:rPr>
      </w:r>
      <w:r w:rsidR="00461C2C">
        <w:rPr>
          <w:noProof/>
        </w:rPr>
        <w:fldChar w:fldCharType="separate"/>
      </w:r>
      <w:r>
        <w:rPr>
          <w:noProof/>
        </w:rPr>
        <w:t>44</w:t>
      </w:r>
      <w:r w:rsidR="00461C2C">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5.4 Appendix D – Diary of Meetings</w:t>
      </w:r>
      <w:r>
        <w:rPr>
          <w:noProof/>
        </w:rPr>
        <w:tab/>
      </w:r>
      <w:r w:rsidR="00461C2C">
        <w:rPr>
          <w:noProof/>
        </w:rPr>
        <w:fldChar w:fldCharType="begin"/>
      </w:r>
      <w:r>
        <w:rPr>
          <w:noProof/>
        </w:rPr>
        <w:instrText xml:space="preserve"> PAGEREF _Toc279763927 \h </w:instrText>
      </w:r>
      <w:r w:rsidR="00461C2C">
        <w:rPr>
          <w:noProof/>
        </w:rPr>
      </w:r>
      <w:r w:rsidR="00461C2C">
        <w:rPr>
          <w:noProof/>
        </w:rPr>
        <w:fldChar w:fldCharType="separate"/>
      </w:r>
      <w:r>
        <w:rPr>
          <w:noProof/>
        </w:rPr>
        <w:t>49</w:t>
      </w:r>
      <w:r w:rsidR="00461C2C">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noProof/>
          <w:color w:val="548DD4" w:themeColor="text2" w:themeTint="99"/>
        </w:rPr>
        <w:t>6. References</w:t>
      </w:r>
      <w:r>
        <w:rPr>
          <w:noProof/>
        </w:rPr>
        <w:tab/>
      </w:r>
      <w:r w:rsidR="00461C2C">
        <w:rPr>
          <w:noProof/>
        </w:rPr>
        <w:fldChar w:fldCharType="begin"/>
      </w:r>
      <w:r>
        <w:rPr>
          <w:noProof/>
        </w:rPr>
        <w:instrText xml:space="preserve"> PAGEREF _Toc279763928 \h </w:instrText>
      </w:r>
      <w:r w:rsidR="00461C2C">
        <w:rPr>
          <w:noProof/>
        </w:rPr>
      </w:r>
      <w:r w:rsidR="00461C2C">
        <w:rPr>
          <w:noProof/>
        </w:rPr>
        <w:fldChar w:fldCharType="separate"/>
      </w:r>
      <w:r>
        <w:rPr>
          <w:noProof/>
        </w:rPr>
        <w:t>57</w:t>
      </w:r>
      <w:r w:rsidR="00461C2C">
        <w:rPr>
          <w:noProof/>
        </w:rPr>
        <w:fldChar w:fldCharType="end"/>
      </w:r>
    </w:p>
    <w:p w:rsidR="007D2EAF" w:rsidRDefault="00461C2C" w:rsidP="007D2EAF">
      <w:pPr>
        <w:spacing w:after="200" w:line="276" w:lineRule="auto"/>
        <w:rPr>
          <w:noProof/>
        </w:rPr>
      </w:pPr>
      <w:r w:rsidRPr="00D43BED">
        <w:rPr>
          <w:b/>
          <w:bCs/>
          <w:noProof/>
        </w:rPr>
        <w:fldChar w:fldCharType="end"/>
      </w:r>
    </w:p>
    <w:p w:rsidR="007D2EAF" w:rsidRDefault="007D2EAF" w:rsidP="007D2EAF">
      <w:pPr>
        <w:spacing w:after="240"/>
        <w:rPr>
          <w:noProof/>
        </w:rPr>
      </w:pPr>
    </w:p>
    <w:p w:rsidR="007D2EAF" w:rsidRDefault="007D2EAF" w:rsidP="007D2EAF">
      <w:pPr>
        <w:spacing w:after="240"/>
        <w:rPr>
          <w:noProof/>
        </w:rPr>
      </w:pPr>
    </w:p>
    <w:p w:rsidR="007D2EAF" w:rsidRDefault="007D2EAF" w:rsidP="007D2EAF">
      <w:pPr>
        <w:spacing w:before="120"/>
        <w:rPr>
          <w:i/>
        </w:rPr>
      </w:pPr>
    </w:p>
    <w:p w:rsidR="007D2EAF" w:rsidRDefault="007D2EAF" w:rsidP="007D2EAF">
      <w:pPr>
        <w:pStyle w:val="TOCHeading"/>
        <w:rPr>
          <w:rFonts w:ascii="Times New Roman" w:hAnsi="Times New Roman"/>
        </w:rPr>
      </w:pPr>
    </w:p>
    <w:p w:rsidR="007D2EAF" w:rsidRDefault="007D2EAF" w:rsidP="007D2EAF">
      <w:pPr>
        <w:spacing w:after="200" w:line="276" w:lineRule="auto"/>
        <w:rPr>
          <w:rFonts w:eastAsia="MS Gothic"/>
          <w:b/>
          <w:bCs/>
          <w:color w:val="365F91"/>
          <w:sz w:val="28"/>
          <w:szCs w:val="28"/>
        </w:rPr>
      </w:pPr>
    </w:p>
    <w:p w:rsidR="007D2EAF" w:rsidRDefault="007D2EAF" w:rsidP="007D2EAF">
      <w:pPr>
        <w:spacing w:after="200" w:line="276" w:lineRule="auto"/>
        <w:rPr>
          <w:rFonts w:eastAsia="MS Gothic"/>
          <w:b/>
          <w:bCs/>
          <w:color w:val="365F91"/>
          <w:sz w:val="28"/>
          <w:szCs w:val="28"/>
        </w:rPr>
      </w:pPr>
    </w:p>
    <w:p w:rsidR="007D2EAF" w:rsidRPr="00F74875" w:rsidRDefault="007D2EAF" w:rsidP="007D2EAF">
      <w:pPr>
        <w:spacing w:after="200" w:line="276" w:lineRule="auto"/>
        <w:rPr>
          <w:noProof/>
        </w:rPr>
      </w:pPr>
      <w:r>
        <w:rPr>
          <w:rFonts w:eastAsia="MS Gothic"/>
          <w:b/>
          <w:bCs/>
          <w:color w:val="365F91"/>
          <w:sz w:val="28"/>
          <w:szCs w:val="28"/>
        </w:rPr>
        <w:br w:type="page"/>
      </w:r>
    </w:p>
    <w:p w:rsidR="002C37EA" w:rsidRPr="002C37EA" w:rsidRDefault="007D2EAF" w:rsidP="002C37EA">
      <w:pPr>
        <w:pStyle w:val="Heading1"/>
        <w:rPr>
          <w:rFonts w:ascii="Times New Roman" w:hAnsi="Times New Roman"/>
          <w:color w:val="4F81BD"/>
        </w:rPr>
      </w:pPr>
      <w:bookmarkStart w:id="1" w:name="_Toc271467474"/>
      <w:bookmarkStart w:id="2" w:name="_Toc271543151"/>
      <w:bookmarkStart w:id="3" w:name="_Toc271715735"/>
      <w:bookmarkStart w:id="4" w:name="_Toc271735369"/>
      <w:bookmarkStart w:id="5" w:name="_Toc279763906"/>
      <w:r w:rsidRPr="00CA1E18">
        <w:rPr>
          <w:rFonts w:ascii="Times New Roman" w:hAnsi="Times New Roman"/>
          <w:color w:val="4F81BD"/>
        </w:rPr>
        <w:lastRenderedPageBreak/>
        <w:t>1. Introduction</w:t>
      </w:r>
      <w:bookmarkEnd w:id="1"/>
      <w:bookmarkEnd w:id="2"/>
      <w:bookmarkEnd w:id="3"/>
      <w:bookmarkEnd w:id="4"/>
      <w:bookmarkEnd w:id="5"/>
    </w:p>
    <w:p w:rsidR="002C37EA" w:rsidRDefault="007D2EAF" w:rsidP="007D2EAF">
      <w:pPr>
        <w:pStyle w:val="NormalWeb"/>
        <w:spacing w:before="120" w:beforeAutospacing="0" w:after="240" w:afterAutospacing="0" w:line="360" w:lineRule="auto"/>
        <w:rPr>
          <w:color w:val="000000"/>
          <w:sz w:val="22"/>
          <w:szCs w:val="22"/>
        </w:rPr>
      </w:pPr>
      <w:r w:rsidRPr="00804B83">
        <w:rPr>
          <w:color w:val="000000"/>
          <w:sz w:val="22"/>
          <w:szCs w:val="22"/>
        </w:rPr>
        <w:t xml:space="preserve">The introductory chapter gives some background information about the Virtual </w:t>
      </w:r>
      <w:r>
        <w:rPr>
          <w:color w:val="000000"/>
          <w:sz w:val="22"/>
          <w:szCs w:val="22"/>
        </w:rPr>
        <w:t>Queue</w:t>
      </w:r>
      <w:r w:rsidRPr="00804B83">
        <w:rPr>
          <w:color w:val="000000"/>
          <w:sz w:val="22"/>
          <w:szCs w:val="22"/>
        </w:rPr>
        <w:t xml:space="preserve"> system. </w:t>
      </w:r>
      <w:r>
        <w:rPr>
          <w:color w:val="000000"/>
          <w:sz w:val="22"/>
          <w:szCs w:val="22"/>
        </w:rPr>
        <w:t>In the following sections</w:t>
      </w:r>
      <w:r w:rsidRPr="00804B83">
        <w:rPr>
          <w:color w:val="000000"/>
          <w:sz w:val="22"/>
          <w:szCs w:val="22"/>
        </w:rPr>
        <w:t>, the problem definition, and scope of the system</w:t>
      </w:r>
      <w:r>
        <w:rPr>
          <w:color w:val="000000"/>
          <w:sz w:val="22"/>
          <w:szCs w:val="22"/>
        </w:rPr>
        <w:t xml:space="preserve"> will be described</w:t>
      </w:r>
      <w:r w:rsidRPr="00804B83">
        <w:rPr>
          <w:color w:val="000000"/>
          <w:sz w:val="22"/>
          <w:szCs w:val="22"/>
        </w:rPr>
        <w:t>.</w:t>
      </w:r>
      <w:r w:rsidR="002C37EA">
        <w:rPr>
          <w:color w:val="000000"/>
          <w:sz w:val="22"/>
          <w:szCs w:val="22"/>
        </w:rPr>
        <w:t xml:space="preserve"> Following, the design methodology used</w:t>
      </w:r>
      <w:r w:rsidR="00850D66">
        <w:rPr>
          <w:color w:val="000000"/>
          <w:sz w:val="22"/>
          <w:szCs w:val="22"/>
        </w:rPr>
        <w:t xml:space="preserve"> is identified.</w:t>
      </w:r>
      <w:r w:rsidRPr="00804B83">
        <w:rPr>
          <w:color w:val="000000"/>
          <w:sz w:val="22"/>
          <w:szCs w:val="22"/>
        </w:rPr>
        <w:t xml:space="preserve"> </w:t>
      </w:r>
      <w:r>
        <w:rPr>
          <w:color w:val="000000"/>
          <w:sz w:val="22"/>
          <w:szCs w:val="22"/>
        </w:rPr>
        <w:t>In addition</w:t>
      </w:r>
      <w:r w:rsidRPr="00804B83">
        <w:rPr>
          <w:color w:val="000000"/>
          <w:sz w:val="22"/>
          <w:szCs w:val="22"/>
        </w:rPr>
        <w:t xml:space="preserve">, definitions, acronyms, and abbreviations of terms used in this deliverable </w:t>
      </w:r>
      <w:r>
        <w:rPr>
          <w:color w:val="000000"/>
          <w:sz w:val="22"/>
          <w:szCs w:val="22"/>
        </w:rPr>
        <w:t>will be provided</w:t>
      </w:r>
      <w:r w:rsidRPr="00804B83">
        <w:rPr>
          <w:color w:val="000000"/>
          <w:sz w:val="22"/>
          <w:szCs w:val="22"/>
        </w:rPr>
        <w:t xml:space="preserve"> and explained</w:t>
      </w:r>
      <w:r>
        <w:rPr>
          <w:color w:val="000000"/>
          <w:sz w:val="22"/>
          <w:szCs w:val="22"/>
        </w:rPr>
        <w:t xml:space="preserve"> on this chapter</w:t>
      </w:r>
      <w:r w:rsidRPr="00804B83">
        <w:rPr>
          <w:color w:val="000000"/>
          <w:sz w:val="22"/>
          <w:szCs w:val="22"/>
        </w:rPr>
        <w:t xml:space="preserve">. Finally, </w:t>
      </w:r>
      <w:r>
        <w:rPr>
          <w:color w:val="000000"/>
          <w:sz w:val="22"/>
          <w:szCs w:val="22"/>
        </w:rPr>
        <w:t>the chapter will conclude with</w:t>
      </w:r>
      <w:r w:rsidRPr="00804B83">
        <w:rPr>
          <w:color w:val="000000"/>
          <w:sz w:val="22"/>
          <w:szCs w:val="22"/>
        </w:rPr>
        <w:t xml:space="preserve"> </w:t>
      </w:r>
      <w:r w:rsidRPr="00DB4C28">
        <w:rPr>
          <w:color w:val="000000"/>
          <w:sz w:val="22"/>
          <w:szCs w:val="22"/>
        </w:rPr>
        <w:t>a brief explanation of what to expect from the following chapters of the document</w:t>
      </w:r>
      <w:r w:rsidRPr="00804B83">
        <w:rPr>
          <w:color w:val="000000"/>
          <w:sz w:val="22"/>
          <w:szCs w:val="22"/>
        </w:rPr>
        <w:t>.</w:t>
      </w:r>
    </w:p>
    <w:p w:rsidR="0068327D" w:rsidRPr="00804B83" w:rsidRDefault="0068327D" w:rsidP="0068327D">
      <w:pPr>
        <w:pStyle w:val="Heading2"/>
        <w:spacing w:before="360" w:after="240"/>
      </w:pPr>
      <w:bookmarkStart w:id="6" w:name="_Toc271792562"/>
      <w:bookmarkStart w:id="7" w:name="_Toc279763907"/>
      <w:r w:rsidRPr="009C104B">
        <w:rPr>
          <w:rFonts w:ascii="Times New Roman" w:eastAsia="Times New Roman" w:hAnsi="Times New Roman"/>
        </w:rPr>
        <w:t>1.1.   Problem definition</w:t>
      </w:r>
      <w:bookmarkEnd w:id="6"/>
      <w:bookmarkEnd w:id="7"/>
    </w:p>
    <w:p w:rsidR="00496097" w:rsidRPr="001443F1" w:rsidRDefault="00496097" w:rsidP="00496097">
      <w:pPr>
        <w:widowControl w:val="0"/>
        <w:autoSpaceDE w:val="0"/>
        <w:autoSpaceDN w:val="0"/>
        <w:adjustRightInd w:val="0"/>
        <w:spacing w:after="320" w:line="360" w:lineRule="auto"/>
        <w:rPr>
          <w:rFonts w:eastAsia="Arial"/>
          <w:color w:val="000000"/>
          <w:sz w:val="22"/>
          <w:szCs w:val="22"/>
        </w:rPr>
      </w:pPr>
      <w:bookmarkStart w:id="8" w:name="_Toc271467476"/>
      <w:bookmarkStart w:id="9" w:name="_Toc271543153"/>
      <w:r w:rsidRPr="001443F1">
        <w:rPr>
          <w:rFonts w:eastAsia="Arial"/>
          <w:color w:val="000000"/>
          <w:sz w:val="22"/>
          <w:szCs w:val="22"/>
        </w:rPr>
        <w:t>When going to a park, or to any other venue that provides multiple recurring rides or events, customers typically wait in line until is time for them to go into the ride or event. This is definitely time consuming</w:t>
      </w:r>
      <w:r>
        <w:rPr>
          <w:rFonts w:eastAsia="Arial"/>
          <w:color w:val="000000"/>
          <w:sz w:val="22"/>
          <w:szCs w:val="22"/>
        </w:rPr>
        <w:t xml:space="preserve"> for that venue user</w:t>
      </w:r>
      <w:r w:rsidRPr="001443F1">
        <w:rPr>
          <w:rFonts w:eastAsia="Arial"/>
          <w:color w:val="000000"/>
          <w:sz w:val="22"/>
          <w:szCs w:val="22"/>
        </w:rPr>
        <w:t xml:space="preserve">, since one could be doing something else like be walking around, buying souvenirs, or food, or going perhaps to another ride or event. </w:t>
      </w:r>
      <w:r>
        <w:rPr>
          <w:rFonts w:eastAsia="Arial"/>
          <w:color w:val="000000"/>
          <w:sz w:val="22"/>
          <w:szCs w:val="22"/>
        </w:rPr>
        <w:t xml:space="preserve">In addition, nobody likes to wait in line, even if venue users could just sit on a bench to relax, imagine the satisfaction. On the business side, the venue </w:t>
      </w:r>
      <w:r w:rsidRPr="001443F1">
        <w:rPr>
          <w:rFonts w:eastAsia="Arial"/>
          <w:color w:val="000000"/>
          <w:sz w:val="22"/>
          <w:szCs w:val="22"/>
        </w:rPr>
        <w:t xml:space="preserve">is making money for that specific ride/event, but is losing potential additional sales by </w:t>
      </w:r>
      <w:r>
        <w:rPr>
          <w:rFonts w:eastAsia="Arial"/>
          <w:color w:val="000000"/>
          <w:sz w:val="22"/>
          <w:szCs w:val="22"/>
        </w:rPr>
        <w:t xml:space="preserve">having that customer in line </w:t>
      </w:r>
      <w:r w:rsidRPr="001443F1">
        <w:rPr>
          <w:rFonts w:eastAsia="Arial"/>
          <w:color w:val="000000"/>
          <w:sz w:val="22"/>
          <w:szCs w:val="22"/>
        </w:rPr>
        <w:t>rather than walking around the venue visiting other areas of the venue</w:t>
      </w:r>
      <w:r>
        <w:rPr>
          <w:rFonts w:eastAsia="Arial"/>
          <w:color w:val="000000"/>
          <w:sz w:val="22"/>
          <w:szCs w:val="22"/>
        </w:rPr>
        <w:t xml:space="preserve"> like restaurants or shops</w:t>
      </w:r>
      <w:r w:rsidRPr="001443F1">
        <w:rPr>
          <w:rFonts w:eastAsia="Arial"/>
          <w:color w:val="000000"/>
          <w:sz w:val="22"/>
          <w:szCs w:val="22"/>
        </w:rPr>
        <w:t>.</w:t>
      </w:r>
    </w:p>
    <w:p w:rsidR="00496097" w:rsidRPr="001443F1" w:rsidRDefault="00496097" w:rsidP="00496097">
      <w:pPr>
        <w:widowControl w:val="0"/>
        <w:autoSpaceDE w:val="0"/>
        <w:autoSpaceDN w:val="0"/>
        <w:adjustRightInd w:val="0"/>
        <w:spacing w:after="320" w:line="360" w:lineRule="auto"/>
        <w:rPr>
          <w:rFonts w:eastAsia="Arial"/>
          <w:color w:val="000000"/>
          <w:sz w:val="22"/>
          <w:szCs w:val="22"/>
        </w:rPr>
      </w:pPr>
      <w:r w:rsidRPr="001443F1">
        <w:rPr>
          <w:rFonts w:eastAsia="Arial"/>
          <w:color w:val="000000"/>
          <w:sz w:val="22"/>
          <w:szCs w:val="22"/>
        </w:rPr>
        <w:t>The creation of the Virtual Queue system is the proposed solution to the problem explained above. The system will provide customers the benefit of enjoying other amenities offered in the venue (including, but not limited to rides, food) instead of waiting in line</w:t>
      </w:r>
      <w:r>
        <w:rPr>
          <w:rFonts w:eastAsia="Arial"/>
          <w:color w:val="000000"/>
          <w:sz w:val="22"/>
          <w:szCs w:val="22"/>
        </w:rPr>
        <w:t xml:space="preserve">, </w:t>
      </w:r>
      <w:proofErr w:type="spellStart"/>
      <w:r>
        <w:rPr>
          <w:rFonts w:eastAsia="Arial"/>
          <w:color w:val="000000"/>
          <w:sz w:val="22"/>
          <w:szCs w:val="22"/>
        </w:rPr>
        <w:t>event</w:t>
      </w:r>
      <w:proofErr w:type="spellEnd"/>
      <w:r>
        <w:rPr>
          <w:rFonts w:eastAsia="Arial"/>
          <w:color w:val="000000"/>
          <w:sz w:val="22"/>
          <w:szCs w:val="22"/>
        </w:rPr>
        <w:t xml:space="preserve"> if they can sit and relax, imagine the satisfaction</w:t>
      </w:r>
      <w:r w:rsidRPr="001443F1">
        <w:rPr>
          <w:rFonts w:eastAsia="Arial"/>
          <w:color w:val="000000"/>
          <w:sz w:val="22"/>
          <w:szCs w:val="22"/>
        </w:rPr>
        <w:t>. In addition, the system will keep information about</w:t>
      </w:r>
      <w:r>
        <w:rPr>
          <w:rFonts w:eastAsia="Arial"/>
          <w:color w:val="000000"/>
          <w:sz w:val="22"/>
          <w:szCs w:val="22"/>
        </w:rPr>
        <w:t xml:space="preserve"> all available rides at the park, and </w:t>
      </w:r>
      <w:r w:rsidRPr="001443F1">
        <w:rPr>
          <w:rFonts w:eastAsia="Arial"/>
          <w:color w:val="000000"/>
          <w:sz w:val="22"/>
          <w:szCs w:val="22"/>
        </w:rPr>
        <w:t>allow the customers to sign in to different events or rides</w:t>
      </w:r>
      <w:r>
        <w:rPr>
          <w:rFonts w:eastAsia="Arial"/>
          <w:color w:val="000000"/>
          <w:sz w:val="22"/>
          <w:szCs w:val="22"/>
        </w:rPr>
        <w:t>, and the respective waiting time per each one</w:t>
      </w:r>
      <w:r w:rsidRPr="001443F1">
        <w:rPr>
          <w:rFonts w:eastAsia="Arial"/>
          <w:color w:val="000000"/>
          <w:sz w:val="22"/>
          <w:szCs w:val="22"/>
        </w:rPr>
        <w:t>.</w:t>
      </w:r>
      <w:r>
        <w:rPr>
          <w:rFonts w:eastAsia="Arial"/>
          <w:color w:val="000000"/>
          <w:sz w:val="22"/>
          <w:szCs w:val="22"/>
        </w:rPr>
        <w:t xml:space="preserve"> They will also be able to add rides to their account and delete any ride if they decide to do so; if not, they will be notified as their time for that specific ride approaches. Also, once the time for the ride comes up, venue users will be automatically </w:t>
      </w:r>
      <w:proofErr w:type="spellStart"/>
      <w:r>
        <w:rPr>
          <w:rFonts w:eastAsia="Arial"/>
          <w:color w:val="000000"/>
          <w:sz w:val="22"/>
          <w:szCs w:val="22"/>
        </w:rPr>
        <w:t>dequeue</w:t>
      </w:r>
      <w:proofErr w:type="spellEnd"/>
      <w:r>
        <w:rPr>
          <w:rFonts w:eastAsia="Arial"/>
          <w:color w:val="000000"/>
          <w:sz w:val="22"/>
          <w:szCs w:val="22"/>
        </w:rPr>
        <w:t xml:space="preserve"> from that ride. It will also provide more functionalities, like reset password and create account for a regular user, and the admin will be able to edit, enable and disable venue users’ account. </w:t>
      </w:r>
    </w:p>
    <w:p w:rsidR="00DB21F7" w:rsidRDefault="00DB21F7" w:rsidP="00DB21F7">
      <w:pPr>
        <w:pStyle w:val="Heading2"/>
        <w:jc w:val="both"/>
      </w:pPr>
      <w:bookmarkStart w:id="10" w:name="_Toc279763908"/>
      <w:bookmarkEnd w:id="8"/>
      <w:bookmarkEnd w:id="9"/>
      <w:r w:rsidRPr="00AA5F45">
        <w:t>1.2.   Design methodology used</w:t>
      </w:r>
      <w:bookmarkEnd w:id="10"/>
      <w:r w:rsidRPr="00AA5F45">
        <w:t xml:space="preserve"> </w:t>
      </w:r>
    </w:p>
    <w:p w:rsidR="00DB21F7" w:rsidRDefault="00DB21F7" w:rsidP="00DB21F7"/>
    <w:p w:rsidR="007E37B9" w:rsidRPr="001072D3" w:rsidRDefault="00E96BDC" w:rsidP="001072D3">
      <w:pPr>
        <w:spacing w:line="360" w:lineRule="auto"/>
        <w:rPr>
          <w:sz w:val="22"/>
        </w:rPr>
      </w:pPr>
      <w:r w:rsidRPr="00464E41">
        <w:rPr>
          <w:sz w:val="22"/>
        </w:rPr>
        <w:t xml:space="preserve">The </w:t>
      </w:r>
      <w:r w:rsidR="004249E3">
        <w:rPr>
          <w:sz w:val="22"/>
        </w:rPr>
        <w:t>design</w:t>
      </w:r>
      <w:r w:rsidRPr="00464E41">
        <w:rPr>
          <w:sz w:val="22"/>
        </w:rPr>
        <w:t xml:space="preserve"> methodology used for the VQ system is the </w:t>
      </w:r>
      <w:r>
        <w:rPr>
          <w:sz w:val="22"/>
        </w:rPr>
        <w:t xml:space="preserve">Agile </w:t>
      </w:r>
      <w:r w:rsidR="004249E3">
        <w:rPr>
          <w:sz w:val="22"/>
        </w:rPr>
        <w:t>Software Development Model</w:t>
      </w:r>
      <w:r>
        <w:rPr>
          <w:sz w:val="22"/>
        </w:rPr>
        <w:t xml:space="preserve">. Using this approach, the whole application grows together. It also allows for the requirements and architecture to change as a better understanding of what the project would become is achieved. </w:t>
      </w:r>
      <w:r w:rsidR="00992B9F">
        <w:rPr>
          <w:sz w:val="22"/>
        </w:rPr>
        <w:lastRenderedPageBreak/>
        <w:t xml:space="preserve">On the other hand, the VQ system also uses </w:t>
      </w:r>
      <w:r w:rsidR="00E71E7B">
        <w:rPr>
          <w:sz w:val="22"/>
        </w:rPr>
        <w:t xml:space="preserve">the client server architecture. The used of class diagrams, sequence diagrams, use case diagrams, etc </w:t>
      </w:r>
      <w:r w:rsidR="00960266">
        <w:rPr>
          <w:sz w:val="22"/>
        </w:rPr>
        <w:t>are</w:t>
      </w:r>
      <w:r w:rsidR="00E71E7B">
        <w:rPr>
          <w:sz w:val="22"/>
        </w:rPr>
        <w:t xml:space="preserve"> used to show the design of the VQ system, which </w:t>
      </w:r>
      <w:r w:rsidR="001072D3">
        <w:rPr>
          <w:sz w:val="22"/>
        </w:rPr>
        <w:t>are shown later on the document.</w:t>
      </w:r>
    </w:p>
    <w:p w:rsidR="006D30FD" w:rsidRPr="00D43BED" w:rsidRDefault="006D30FD" w:rsidP="006D30FD">
      <w:pPr>
        <w:pStyle w:val="Heading2"/>
        <w:rPr>
          <w:rFonts w:ascii="Times New Roman" w:hAnsi="Times New Roman"/>
        </w:rPr>
      </w:pPr>
      <w:bookmarkStart w:id="11" w:name="_Toc271467477"/>
      <w:bookmarkStart w:id="12" w:name="_Toc271543154"/>
      <w:bookmarkStart w:id="13" w:name="_Toc271715738"/>
      <w:bookmarkStart w:id="14" w:name="_Toc271735372"/>
      <w:bookmarkStart w:id="15" w:name="_Toc271792564"/>
      <w:bookmarkStart w:id="16" w:name="_Toc279763909"/>
      <w:r w:rsidRPr="00D43BED">
        <w:rPr>
          <w:rFonts w:ascii="Times New Roman" w:eastAsia="Arial" w:hAnsi="Times New Roman"/>
        </w:rPr>
        <w:t>1.3 Terminology - Definitions, acronyms, and abbreviations.</w:t>
      </w:r>
      <w:bookmarkEnd w:id="11"/>
      <w:bookmarkEnd w:id="12"/>
      <w:bookmarkEnd w:id="13"/>
      <w:bookmarkEnd w:id="14"/>
      <w:bookmarkEnd w:id="15"/>
      <w:bookmarkEnd w:id="16"/>
    </w:p>
    <w:p w:rsidR="006D30FD" w:rsidRPr="00804B83" w:rsidRDefault="006D30FD" w:rsidP="006D30FD">
      <w:pPr>
        <w:pStyle w:val="Standard"/>
        <w:spacing w:after="240" w:line="360" w:lineRule="auto"/>
      </w:pPr>
      <w:bookmarkStart w:id="17" w:name="h.yucfeuhp0m9d"/>
      <w:bookmarkEnd w:id="17"/>
      <w:r w:rsidRPr="00804B83">
        <w:rPr>
          <w:rFonts w:ascii="Times New Roman" w:eastAsia="Times New Roman" w:hAnsi="Times New Roman" w:cs="Times New Roman"/>
          <w:b/>
          <w:bCs/>
        </w:rPr>
        <w:t>Definitions</w:t>
      </w:r>
    </w:p>
    <w:p w:rsidR="006D30FD" w:rsidRPr="00952413"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color w:val="000000"/>
        </w:rPr>
        <w:t>Guest Users</w:t>
      </w:r>
      <w:r w:rsidRPr="00952413">
        <w:rPr>
          <w:rFonts w:ascii="Times New Roman" w:eastAsia="Times New Roman" w:hAnsi="Times New Roman"/>
          <w:color w:val="000000"/>
        </w:rPr>
        <w:t>: Anyone who wants to browse through the site and view offered deals before placing an order.</w:t>
      </w:r>
    </w:p>
    <w:p w:rsidR="006D30FD" w:rsidRPr="00952413"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color w:val="000000"/>
        </w:rPr>
        <w:t>Registered Users</w:t>
      </w:r>
      <w:r w:rsidRPr="00952413">
        <w:rPr>
          <w:rFonts w:ascii="Times New Roman" w:eastAsia="Times New Roman" w:hAnsi="Times New Roman"/>
          <w:color w:val="000000"/>
        </w:rPr>
        <w:t>: Users that have already created an online account and can place orders and view previous orders they have requested.</w:t>
      </w:r>
    </w:p>
    <w:p w:rsidR="006D30FD"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color w:val="000000"/>
        </w:rPr>
        <w:t>System:</w:t>
      </w:r>
      <w:r w:rsidRPr="00952413">
        <w:rPr>
          <w:rFonts w:ascii="Times New Roman" w:eastAsia="Times New Roman" w:hAnsi="Times New Roman"/>
          <w:color w:val="000000"/>
        </w:rPr>
        <w:t xml:space="preserve"> The system itself.</w:t>
      </w:r>
    </w:p>
    <w:p w:rsidR="006D30FD" w:rsidRPr="00952413"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rPr>
        <w:t>Theme park/Event</w:t>
      </w:r>
      <w:r w:rsidRPr="00952413">
        <w:rPr>
          <w:rFonts w:ascii="Times New Roman" w:eastAsia="Times New Roman" w:hAnsi="Times New Roman"/>
        </w:rPr>
        <w:t xml:space="preserve">: </w:t>
      </w:r>
      <w:r>
        <w:rPr>
          <w:rFonts w:ascii="Times New Roman" w:eastAsia="Times New Roman" w:hAnsi="Times New Roman"/>
          <w:color w:val="000000"/>
        </w:rPr>
        <w:t>A</w:t>
      </w:r>
      <w:r w:rsidRPr="00952413">
        <w:rPr>
          <w:rFonts w:ascii="Times New Roman" w:eastAsia="Times New Roman" w:hAnsi="Times New Roman"/>
          <w:color w:val="000000"/>
        </w:rPr>
        <w:t>musement park with a unifying setting or idea.</w:t>
      </w:r>
    </w:p>
    <w:p w:rsidR="006D30FD" w:rsidRPr="00804B83" w:rsidRDefault="006D30FD" w:rsidP="006D30FD">
      <w:pPr>
        <w:pStyle w:val="Standard"/>
        <w:spacing w:after="240" w:line="360" w:lineRule="auto"/>
      </w:pPr>
      <w:r w:rsidRPr="00804B83">
        <w:rPr>
          <w:rFonts w:ascii="Times New Roman" w:eastAsia="Times New Roman" w:hAnsi="Times New Roman" w:cs="Times New Roman"/>
          <w:b/>
          <w:bCs/>
        </w:rPr>
        <w:t>Acronyms</w:t>
      </w:r>
    </w:p>
    <w:p w:rsidR="006D30FD" w:rsidRPr="00804B83" w:rsidRDefault="006D30FD" w:rsidP="00FA6464">
      <w:pPr>
        <w:pStyle w:val="Standard"/>
        <w:numPr>
          <w:ilvl w:val="0"/>
          <w:numId w:val="3"/>
        </w:numPr>
        <w:spacing w:after="240" w:line="360" w:lineRule="auto"/>
      </w:pPr>
      <w:r>
        <w:rPr>
          <w:rFonts w:ascii="Times New Roman" w:eastAsia="Times New Roman" w:hAnsi="Times New Roman" w:cs="Times New Roman"/>
          <w:b/>
          <w:bCs/>
        </w:rPr>
        <w:t>VQ</w:t>
      </w:r>
      <w:r w:rsidRPr="00804B83">
        <w:rPr>
          <w:rFonts w:ascii="Times New Roman" w:eastAsia="Times New Roman" w:hAnsi="Times New Roman" w:cs="Times New Roman"/>
        </w:rPr>
        <w:t xml:space="preserve">: Virtual </w:t>
      </w:r>
      <w:r>
        <w:rPr>
          <w:rFonts w:ascii="Times New Roman" w:eastAsia="Times New Roman" w:hAnsi="Times New Roman" w:cs="Times New Roman"/>
        </w:rPr>
        <w:t>Queue</w:t>
      </w:r>
    </w:p>
    <w:p w:rsidR="006D30FD" w:rsidRPr="00804B83" w:rsidRDefault="006D30FD" w:rsidP="00FA6464">
      <w:pPr>
        <w:pStyle w:val="Standard"/>
        <w:numPr>
          <w:ilvl w:val="0"/>
          <w:numId w:val="3"/>
        </w:numPr>
        <w:spacing w:after="240" w:line="360" w:lineRule="auto"/>
      </w:pPr>
      <w:r w:rsidRPr="00804B83">
        <w:rPr>
          <w:rFonts w:ascii="Times New Roman" w:eastAsia="Times New Roman" w:hAnsi="Times New Roman" w:cs="Times New Roman"/>
          <w:b/>
          <w:bCs/>
        </w:rPr>
        <w:t>FIU:</w:t>
      </w:r>
      <w:r w:rsidRPr="00804B83">
        <w:rPr>
          <w:rFonts w:ascii="Times New Roman" w:eastAsia="Times New Roman" w:hAnsi="Times New Roman" w:cs="Times New Roman"/>
        </w:rPr>
        <w:t xml:space="preserve"> Florida International University</w:t>
      </w:r>
    </w:p>
    <w:p w:rsidR="006D30FD" w:rsidRPr="009A4D52" w:rsidRDefault="006D30FD" w:rsidP="00FA6464">
      <w:pPr>
        <w:pStyle w:val="Standard"/>
        <w:numPr>
          <w:ilvl w:val="0"/>
          <w:numId w:val="3"/>
        </w:numPr>
        <w:spacing w:after="240" w:line="360" w:lineRule="auto"/>
        <w:rPr>
          <w:rFonts w:ascii="Times New Roman" w:eastAsia="Times New Roman" w:hAnsi="Times New Roman" w:cs="Times New Roman"/>
        </w:rPr>
      </w:pPr>
      <w:r w:rsidRPr="00804B83">
        <w:rPr>
          <w:rFonts w:ascii="Times New Roman" w:eastAsia="Times New Roman" w:hAnsi="Times New Roman" w:cs="Times New Roman"/>
          <w:b/>
          <w:bCs/>
        </w:rPr>
        <w:t>SCIS:</w:t>
      </w:r>
      <w:r w:rsidRPr="00804B83">
        <w:rPr>
          <w:rFonts w:ascii="Times New Roman" w:eastAsia="Times New Roman" w:hAnsi="Times New Roman" w:cs="Times New Roman"/>
        </w:rPr>
        <w:t xml:space="preserve"> School of Computing &amp; Information Sciences</w:t>
      </w:r>
    </w:p>
    <w:p w:rsidR="006D30FD" w:rsidRPr="00804B83" w:rsidRDefault="006D30FD" w:rsidP="006D30FD">
      <w:pPr>
        <w:pStyle w:val="Standard"/>
        <w:spacing w:after="240" w:line="360" w:lineRule="auto"/>
      </w:pPr>
      <w:r w:rsidRPr="00804B83">
        <w:rPr>
          <w:rFonts w:ascii="Times New Roman" w:eastAsia="Times New Roman" w:hAnsi="Times New Roman" w:cs="Times New Roman"/>
          <w:b/>
          <w:bCs/>
        </w:rPr>
        <w:t>Abbreviations</w:t>
      </w:r>
    </w:p>
    <w:p w:rsidR="006D30FD" w:rsidRPr="00A069FC" w:rsidRDefault="006D30FD" w:rsidP="006D30FD">
      <w:pPr>
        <w:pStyle w:val="Standard"/>
        <w:spacing w:after="240" w:line="360" w:lineRule="auto"/>
      </w:pPr>
      <w:r w:rsidRPr="00804B83">
        <w:rPr>
          <w:rFonts w:ascii="Times New Roman" w:eastAsia="Times New Roman" w:hAnsi="Times New Roman" w:cs="Times New Roman"/>
        </w:rPr>
        <w:t>As of right now, there are no abbreviations for this project.</w:t>
      </w:r>
    </w:p>
    <w:p w:rsidR="006911AB" w:rsidRDefault="006911AB" w:rsidP="006911AB">
      <w:pPr>
        <w:pStyle w:val="Heading2"/>
        <w:jc w:val="both"/>
      </w:pPr>
      <w:bookmarkStart w:id="18" w:name="_Toc374337948"/>
      <w:bookmarkStart w:id="19" w:name="_Toc279763910"/>
      <w:r w:rsidRPr="00AA5F45">
        <w:t>1.4.   Overview of document</w:t>
      </w:r>
      <w:bookmarkEnd w:id="18"/>
      <w:bookmarkEnd w:id="19"/>
    </w:p>
    <w:p w:rsidR="006911AB" w:rsidRPr="006911AB" w:rsidRDefault="006911AB" w:rsidP="006911AB"/>
    <w:p w:rsidR="006911AB" w:rsidRDefault="006911AB" w:rsidP="006911AB">
      <w:pPr>
        <w:pStyle w:val="Standard"/>
        <w:spacing w:after="240" w:line="360" w:lineRule="auto"/>
        <w:rPr>
          <w:rFonts w:ascii="Times New Roman" w:eastAsia="Times New Roman" w:hAnsi="Times New Roman" w:cs="Times New Roman"/>
        </w:rPr>
      </w:pPr>
      <w:r w:rsidRPr="008562E3">
        <w:rPr>
          <w:rFonts w:ascii="Times New Roman" w:hAnsi="Times New Roman" w:cs="Times New Roman"/>
        </w:rPr>
        <w:t xml:space="preserve">In chapter 1, the main problem is introduced, along with the design methodology used for the project, definitions, acronyms and abbreviations. </w:t>
      </w:r>
      <w:r>
        <w:rPr>
          <w:rFonts w:ascii="Times New Roman" w:hAnsi="Times New Roman" w:cs="Times New Roman"/>
        </w:rPr>
        <w:t xml:space="preserve">In </w:t>
      </w:r>
      <w:r>
        <w:rPr>
          <w:rFonts w:ascii="Times New Roman" w:eastAsia="Times New Roman" w:hAnsi="Times New Roman" w:cs="Times New Roman"/>
        </w:rPr>
        <w:t>c</w:t>
      </w:r>
      <w:r w:rsidRPr="00735231">
        <w:rPr>
          <w:rFonts w:ascii="Times New Roman" w:eastAsia="Times New Roman" w:hAnsi="Times New Roman" w:cs="Times New Roman"/>
        </w:rPr>
        <w:t>hapter 2</w:t>
      </w:r>
      <w:r>
        <w:rPr>
          <w:rFonts w:ascii="Times New Roman" w:eastAsia="Times New Roman" w:hAnsi="Times New Roman" w:cs="Times New Roman"/>
        </w:rPr>
        <w:t xml:space="preserve"> the system decomposition of the VQ system will be described, and a detailed description of the subsystem decomposition, map of the hardware and software, identification of the persistent data management, and  a description of security and privacy will be provided. </w:t>
      </w:r>
    </w:p>
    <w:p w:rsidR="006911AB" w:rsidRPr="00EF2CA8" w:rsidRDefault="006911AB" w:rsidP="006911AB">
      <w:pPr>
        <w:pStyle w:val="Standard"/>
        <w:spacing w:after="240" w:line="360" w:lineRule="auto"/>
      </w:pPr>
      <w:r>
        <w:rPr>
          <w:rFonts w:ascii="Times New Roman" w:eastAsia="Times New Roman" w:hAnsi="Times New Roman" w:cs="Times New Roman"/>
        </w:rPr>
        <w:t>Following, c</w:t>
      </w:r>
      <w:r w:rsidRPr="00735231">
        <w:rPr>
          <w:rFonts w:ascii="Times New Roman" w:eastAsia="Times New Roman" w:hAnsi="Times New Roman" w:cs="Times New Roman"/>
        </w:rPr>
        <w:t>ha</w:t>
      </w:r>
      <w:r>
        <w:rPr>
          <w:rFonts w:ascii="Times New Roman" w:eastAsia="Times New Roman" w:hAnsi="Times New Roman" w:cs="Times New Roman"/>
        </w:rPr>
        <w:t xml:space="preserve">pter 3 will introduce the detailed design chapter giving an overview of </w:t>
      </w:r>
      <w:r w:rsidRPr="00C76D09">
        <w:rPr>
          <w:rFonts w:ascii="Times New Roman" w:eastAsia="Times New Roman" w:hAnsi="Times New Roman" w:cs="Times New Roman"/>
        </w:rPr>
        <w:t xml:space="preserve">the behavior and structure of each subsystem, the static and dynamic diagram model, and a description of the code specification. </w:t>
      </w:r>
      <w:r>
        <w:rPr>
          <w:rFonts w:ascii="Times New Roman" w:eastAsia="Times New Roman" w:hAnsi="Times New Roman" w:cs="Times New Roman"/>
        </w:rPr>
        <w:t xml:space="preserve">Consequently, chapter 4 will have the glossary of terms used in the document, specially the domain specific terms. Chapter 5 will contain the appendix of the project with the use case diagrams for the implemented use cases, </w:t>
      </w:r>
      <w:r w:rsidRPr="003032C3">
        <w:rPr>
          <w:rFonts w:ascii="Times New Roman" w:eastAsia="Times New Roman" w:hAnsi="Times New Roman" w:cs="Times New Roman"/>
        </w:rPr>
        <w:t xml:space="preserve">document class interfaces </w:t>
      </w:r>
      <w:r w:rsidRPr="003032C3">
        <w:rPr>
          <w:rFonts w:ascii="Times New Roman" w:eastAsia="Times New Roman" w:hAnsi="Times New Roman" w:cs="Times New Roman"/>
        </w:rPr>
        <w:lastRenderedPageBreak/>
        <w:t>and diary of meeting and tasks</w:t>
      </w:r>
      <w:r>
        <w:rPr>
          <w:rFonts w:ascii="Times New Roman" w:eastAsia="Times New Roman" w:hAnsi="Times New Roman" w:cs="Times New Roman"/>
        </w:rPr>
        <w:t>. Finally, Chapter 6</w:t>
      </w:r>
      <w:r w:rsidRPr="00735231">
        <w:rPr>
          <w:rFonts w:ascii="Times New Roman" w:eastAsia="Times New Roman" w:hAnsi="Times New Roman" w:cs="Times New Roman"/>
        </w:rPr>
        <w:t xml:space="preserve"> </w:t>
      </w:r>
      <w:r>
        <w:rPr>
          <w:rFonts w:ascii="Times New Roman" w:eastAsia="Times New Roman" w:hAnsi="Times New Roman" w:cs="Times New Roman"/>
        </w:rPr>
        <w:t xml:space="preserve">will include any other </w:t>
      </w:r>
      <w:r w:rsidRPr="00804B83">
        <w:rPr>
          <w:rFonts w:ascii="Times New Roman" w:eastAsia="Times New Roman" w:hAnsi="Times New Roman" w:cs="Times New Roman"/>
        </w:rPr>
        <w:t>documents that have been used for reference.</w:t>
      </w:r>
    </w:p>
    <w:p w:rsidR="00E44CA9" w:rsidRDefault="00E44CA9">
      <w:pPr>
        <w:rPr>
          <w:rFonts w:eastAsia="MS Gothic"/>
          <w:b/>
          <w:bCs/>
          <w:color w:val="4F81BD"/>
          <w:kern w:val="32"/>
          <w:sz w:val="32"/>
          <w:szCs w:val="32"/>
        </w:rPr>
      </w:pPr>
      <w:bookmarkStart w:id="20" w:name="_Toc374337949"/>
      <w:r>
        <w:rPr>
          <w:color w:val="4F81BD"/>
        </w:rPr>
        <w:br w:type="page"/>
      </w:r>
    </w:p>
    <w:p w:rsidR="006578E9" w:rsidRDefault="00C20F62" w:rsidP="006578E9">
      <w:pPr>
        <w:pStyle w:val="Heading1"/>
        <w:jc w:val="both"/>
        <w:rPr>
          <w:rFonts w:ascii="Times New Roman" w:hAnsi="Times New Roman"/>
          <w:color w:val="4F81BD"/>
        </w:rPr>
      </w:pPr>
      <w:bookmarkStart w:id="21" w:name="_Toc279763911"/>
      <w:r>
        <w:rPr>
          <w:rFonts w:ascii="Times New Roman" w:hAnsi="Times New Roman"/>
          <w:color w:val="4F81BD"/>
        </w:rPr>
        <w:lastRenderedPageBreak/>
        <w:t xml:space="preserve">2.  </w:t>
      </w:r>
      <w:r w:rsidR="006578E9" w:rsidRPr="006578E9">
        <w:rPr>
          <w:rFonts w:ascii="Times New Roman" w:hAnsi="Times New Roman"/>
          <w:color w:val="4F81BD"/>
        </w:rPr>
        <w:t>System Design (i.e., overall system design)</w:t>
      </w:r>
      <w:bookmarkEnd w:id="20"/>
      <w:bookmarkEnd w:id="21"/>
    </w:p>
    <w:p w:rsidR="006578E9" w:rsidRDefault="006578E9" w:rsidP="006578E9"/>
    <w:p w:rsidR="006578E9" w:rsidRDefault="006578E9" w:rsidP="000812E6">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This chapter will describe the system</w:t>
      </w:r>
      <w:r w:rsidR="000812E6">
        <w:rPr>
          <w:rFonts w:ascii="Times New Roman" w:eastAsia="Times New Roman" w:hAnsi="Times New Roman" w:cs="Times New Roman"/>
        </w:rPr>
        <w:t xml:space="preserve"> and subsystem design. It will explain the</w:t>
      </w:r>
      <w:r>
        <w:rPr>
          <w:rFonts w:ascii="Times New Roman" w:eastAsia="Times New Roman" w:hAnsi="Times New Roman" w:cs="Times New Roman"/>
        </w:rPr>
        <w:t xml:space="preserve"> decomposition of the VQ by giving an overview of the system</w:t>
      </w:r>
      <w:r w:rsidR="000812E6">
        <w:rPr>
          <w:rFonts w:ascii="Times New Roman" w:eastAsia="Times New Roman" w:hAnsi="Times New Roman" w:cs="Times New Roman"/>
        </w:rPr>
        <w:t xml:space="preserve"> design architecture. It will</w:t>
      </w:r>
      <w:r>
        <w:rPr>
          <w:rFonts w:ascii="Times New Roman" w:eastAsia="Times New Roman" w:hAnsi="Times New Roman" w:cs="Times New Roman"/>
        </w:rPr>
        <w:t xml:space="preserve"> provide a detailed description of the subsystem decomposition</w:t>
      </w:r>
      <w:r w:rsidR="000812E6">
        <w:rPr>
          <w:rFonts w:ascii="Times New Roman" w:eastAsia="Times New Roman" w:hAnsi="Times New Roman" w:cs="Times New Roman"/>
        </w:rPr>
        <w:t xml:space="preserve"> for each major subsystem. It will cover how the </w:t>
      </w:r>
      <w:r>
        <w:rPr>
          <w:rFonts w:ascii="Times New Roman" w:eastAsia="Times New Roman" w:hAnsi="Times New Roman" w:cs="Times New Roman"/>
        </w:rPr>
        <w:t>hardware and software</w:t>
      </w:r>
      <w:r w:rsidR="000812E6">
        <w:rPr>
          <w:rFonts w:ascii="Times New Roman" w:eastAsia="Times New Roman" w:hAnsi="Times New Roman" w:cs="Times New Roman"/>
        </w:rPr>
        <w:t xml:space="preserve"> are mapped. It will</w:t>
      </w:r>
      <w:r>
        <w:rPr>
          <w:rFonts w:ascii="Times New Roman" w:eastAsia="Times New Roman" w:hAnsi="Times New Roman" w:cs="Times New Roman"/>
        </w:rPr>
        <w:t xml:space="preserve"> identify the persistent data management</w:t>
      </w:r>
      <w:r w:rsidR="000812E6">
        <w:rPr>
          <w:rFonts w:ascii="Times New Roman" w:eastAsia="Times New Roman" w:hAnsi="Times New Roman" w:cs="Times New Roman"/>
        </w:rPr>
        <w:t xml:space="preserve"> </w:t>
      </w:r>
      <w:r w:rsidR="000812E6" w:rsidRPr="000812E6">
        <w:rPr>
          <w:rFonts w:ascii="Times New Roman" w:eastAsia="Times New Roman" w:hAnsi="Times New Roman" w:cs="Times New Roman"/>
        </w:rPr>
        <w:t>that needs to be stored and the structure of the data</w:t>
      </w:r>
      <w:r w:rsidR="000812E6">
        <w:rPr>
          <w:rFonts w:ascii="Times New Roman" w:eastAsia="Times New Roman" w:hAnsi="Times New Roman" w:cs="Times New Roman"/>
        </w:rPr>
        <w:t>. Lastly, it will describe</w:t>
      </w:r>
      <w:r>
        <w:rPr>
          <w:rFonts w:ascii="Times New Roman" w:eastAsia="Times New Roman" w:hAnsi="Times New Roman" w:cs="Times New Roman"/>
        </w:rPr>
        <w:t xml:space="preserve"> security and privacy</w:t>
      </w:r>
      <w:r w:rsidR="000812E6">
        <w:rPr>
          <w:rFonts w:ascii="Times New Roman" w:eastAsia="Times New Roman" w:hAnsi="Times New Roman" w:cs="Times New Roman"/>
        </w:rPr>
        <w:t xml:space="preserve"> </w:t>
      </w:r>
      <w:r w:rsidR="000812E6" w:rsidRPr="000812E6">
        <w:rPr>
          <w:rFonts w:ascii="Times New Roman" w:eastAsia="Times New Roman" w:hAnsi="Times New Roman" w:cs="Times New Roman"/>
        </w:rPr>
        <w:t>user authentication processes, encryption of data and all other security parameters being implemented</w:t>
      </w:r>
      <w:r>
        <w:rPr>
          <w:rFonts w:ascii="Times New Roman" w:eastAsia="Times New Roman" w:hAnsi="Times New Roman" w:cs="Times New Roman"/>
        </w:rPr>
        <w:t xml:space="preserve">. </w:t>
      </w:r>
    </w:p>
    <w:p w:rsidR="00B522A0" w:rsidRDefault="00B522A0" w:rsidP="00B522A0">
      <w:pPr>
        <w:pStyle w:val="Heading2"/>
      </w:pPr>
      <w:bookmarkStart w:id="22" w:name="_Toc228332536"/>
      <w:bookmarkStart w:id="23" w:name="_Toc374055164"/>
      <w:bookmarkStart w:id="24" w:name="_Toc267906007"/>
      <w:bookmarkStart w:id="25" w:name="_Toc279763912"/>
      <w:r w:rsidRPr="0076315D">
        <w:t>2.1 Overview</w:t>
      </w:r>
      <w:bookmarkEnd w:id="22"/>
      <w:bookmarkEnd w:id="23"/>
      <w:bookmarkEnd w:id="24"/>
      <w:bookmarkEnd w:id="25"/>
      <w:r>
        <w:t xml:space="preserve"> </w:t>
      </w:r>
    </w:p>
    <w:p w:rsidR="00E61B85" w:rsidRDefault="00E61B85" w:rsidP="00E61B85"/>
    <w:p w:rsidR="00CA14E4" w:rsidRPr="00CA14E4" w:rsidRDefault="00504663" w:rsidP="00CA14E4">
      <w:pPr>
        <w:spacing w:line="360" w:lineRule="auto"/>
        <w:rPr>
          <w:sz w:val="22"/>
          <w:szCs w:val="22"/>
        </w:rPr>
      </w:pPr>
      <w:r w:rsidRPr="00504663">
        <w:rPr>
          <w:sz w:val="22"/>
          <w:szCs w:val="22"/>
        </w:rPr>
        <w:t>For</w:t>
      </w:r>
      <w:r w:rsidR="00E61B85" w:rsidRPr="00504663">
        <w:rPr>
          <w:sz w:val="22"/>
          <w:szCs w:val="22"/>
        </w:rPr>
        <w:t xml:space="preserve"> the VQ system, a three tier and a multilayer architecture </w:t>
      </w:r>
      <w:r w:rsidRPr="00504663">
        <w:rPr>
          <w:sz w:val="22"/>
          <w:szCs w:val="22"/>
        </w:rPr>
        <w:t>were</w:t>
      </w:r>
      <w:r w:rsidR="00E61B85" w:rsidRPr="00504663">
        <w:rPr>
          <w:sz w:val="22"/>
          <w:szCs w:val="22"/>
        </w:rPr>
        <w:t xml:space="preserve"> used. </w:t>
      </w:r>
      <w:r w:rsidRPr="00504663">
        <w:rPr>
          <w:sz w:val="22"/>
          <w:szCs w:val="22"/>
        </w:rPr>
        <w:t xml:space="preserve">The design approach chosen for the VQ </w:t>
      </w:r>
      <w:r>
        <w:rPr>
          <w:sz w:val="22"/>
          <w:szCs w:val="22"/>
        </w:rPr>
        <w:t>system</w:t>
      </w:r>
      <w:r w:rsidRPr="00504663">
        <w:rPr>
          <w:sz w:val="22"/>
          <w:szCs w:val="22"/>
        </w:rPr>
        <w:t xml:space="preserve"> will allow for horizontal scalability, </w:t>
      </w:r>
      <w:r>
        <w:rPr>
          <w:sz w:val="22"/>
          <w:szCs w:val="22"/>
        </w:rPr>
        <w:t>which</w:t>
      </w:r>
      <w:r w:rsidRPr="00504663">
        <w:rPr>
          <w:sz w:val="22"/>
          <w:szCs w:val="22"/>
        </w:rPr>
        <w:t xml:space="preserve"> will let </w:t>
      </w:r>
      <w:r>
        <w:rPr>
          <w:sz w:val="22"/>
          <w:szCs w:val="22"/>
        </w:rPr>
        <w:t>an increment</w:t>
      </w:r>
      <w:r w:rsidRPr="00504663">
        <w:rPr>
          <w:sz w:val="22"/>
          <w:szCs w:val="22"/>
        </w:rPr>
        <w:t xml:space="preserve"> of number of instances on the server side</w:t>
      </w:r>
      <w:r>
        <w:rPr>
          <w:sz w:val="22"/>
          <w:szCs w:val="22"/>
        </w:rPr>
        <w:t xml:space="preserve"> without affecting the UI tier, and multi-cluster environment, which easily handles high volume traffic. Also, it will allow for a thin client principle that will have a faster UI response since all the presentation logic happens on the browser. In addition, the design architecture was built around a resource presentation logic using REST principles for all the UI and server side integration. </w:t>
      </w:r>
      <w:r w:rsidR="00CA14E4">
        <w:rPr>
          <w:sz w:val="22"/>
          <w:szCs w:val="22"/>
        </w:rPr>
        <w:t xml:space="preserve">The VQ system is composed by different logical components, which are: </w:t>
      </w:r>
      <w:r w:rsidR="00CA14E4" w:rsidRPr="00CA14E4">
        <w:rPr>
          <w:sz w:val="22"/>
          <w:szCs w:val="22"/>
        </w:rPr>
        <w:t xml:space="preserve">UI subsystem, User Operations subsystem, Ride, Operations subsystem, Queue Scheduler subsystem, </w:t>
      </w:r>
      <w:r w:rsidR="00153254">
        <w:rPr>
          <w:sz w:val="22"/>
          <w:szCs w:val="22"/>
        </w:rPr>
        <w:t xml:space="preserve">Authorization and Authentication subsystem, </w:t>
      </w:r>
      <w:r w:rsidR="00CA14E4" w:rsidRPr="00CA14E4">
        <w:rPr>
          <w:sz w:val="22"/>
          <w:szCs w:val="22"/>
        </w:rPr>
        <w:t>and Notification API subsystem</w:t>
      </w:r>
      <w:r w:rsidR="00B9693A">
        <w:rPr>
          <w:sz w:val="22"/>
          <w:szCs w:val="22"/>
        </w:rPr>
        <w:t xml:space="preserve"> that share the domain</w:t>
      </w:r>
      <w:r w:rsidR="00CA14E4" w:rsidRPr="00CA14E4">
        <w:rPr>
          <w:sz w:val="22"/>
          <w:szCs w:val="22"/>
        </w:rPr>
        <w:t xml:space="preserve">. </w:t>
      </w:r>
      <w:r w:rsidR="003A634D">
        <w:rPr>
          <w:sz w:val="22"/>
          <w:szCs w:val="22"/>
        </w:rPr>
        <w:t>Below is a</w:t>
      </w:r>
      <w:r w:rsidR="00CA14E4">
        <w:rPr>
          <w:sz w:val="22"/>
          <w:szCs w:val="22"/>
        </w:rPr>
        <w:t xml:space="preserve"> basic illustration showing the different tiers and layers inside the VQ system. </w:t>
      </w:r>
    </w:p>
    <w:p w:rsidR="00FD62AD" w:rsidRDefault="00FD62AD" w:rsidP="00FD62AD"/>
    <w:p w:rsidR="00614F6C" w:rsidRDefault="00B9693A" w:rsidP="00FD62AD">
      <w:r>
        <w:rPr>
          <w:noProof/>
        </w:rPr>
        <w:lastRenderedPageBreak/>
        <w:drawing>
          <wp:inline distT="0" distB="0" distL="0" distR="0">
            <wp:extent cx="4109720" cy="525780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Update New.png"/>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109720" cy="5257800"/>
                    </a:xfrm>
                    <a:prstGeom prst="rect">
                      <a:avLst/>
                    </a:prstGeom>
                  </pic:spPr>
                </pic:pic>
              </a:graphicData>
            </a:graphic>
          </wp:inline>
        </w:drawing>
      </w:r>
    </w:p>
    <w:p w:rsidR="00FD62AD" w:rsidRPr="00FD62AD" w:rsidRDefault="00FD62AD" w:rsidP="00FD62AD"/>
    <w:p w:rsidR="00B522A0" w:rsidRDefault="00B522A0" w:rsidP="00682606">
      <w:pPr>
        <w:pStyle w:val="Heading2"/>
      </w:pPr>
      <w:bookmarkStart w:id="26" w:name="_Toc374055165"/>
      <w:bookmarkStart w:id="27" w:name="_Toc267906008"/>
      <w:bookmarkStart w:id="28" w:name="_Toc279763913"/>
      <w:r w:rsidRPr="00840127">
        <w:t>2.2 Subsystem Decomposition</w:t>
      </w:r>
      <w:bookmarkEnd w:id="26"/>
      <w:bookmarkEnd w:id="27"/>
      <w:bookmarkEnd w:id="28"/>
    </w:p>
    <w:p w:rsidR="00E61B85" w:rsidRDefault="00E61B85" w:rsidP="00E61B85"/>
    <w:p w:rsidR="00E61B85" w:rsidRDefault="00E61B85" w:rsidP="00153254">
      <w:pPr>
        <w:spacing w:line="360" w:lineRule="auto"/>
        <w:rPr>
          <w:sz w:val="22"/>
          <w:szCs w:val="22"/>
        </w:rPr>
      </w:pPr>
      <w:r w:rsidRPr="00153254">
        <w:rPr>
          <w:sz w:val="22"/>
          <w:szCs w:val="22"/>
        </w:rPr>
        <w:t>The Virtual Queue (VQ) system shall be divided into five main subsystems</w:t>
      </w:r>
      <w:r w:rsidR="00B9693A">
        <w:rPr>
          <w:sz w:val="22"/>
          <w:szCs w:val="22"/>
        </w:rPr>
        <w:t xml:space="preserve"> where they all share the domain</w:t>
      </w:r>
      <w:r w:rsidRPr="00153254">
        <w:rPr>
          <w:sz w:val="22"/>
          <w:szCs w:val="22"/>
        </w:rPr>
        <w:t xml:space="preserve">. Each subsystem follows a multilayer architecture that allows decoupling each layer using interfaces contracts only to communicate between the layers. All subsystem components are using spring framework, which use inversion of control and dependency injection framework. </w:t>
      </w:r>
    </w:p>
    <w:p w:rsidR="007E081E" w:rsidRDefault="007E081E" w:rsidP="00153254">
      <w:pPr>
        <w:spacing w:line="360" w:lineRule="auto"/>
        <w:rPr>
          <w:sz w:val="22"/>
          <w:szCs w:val="22"/>
        </w:rPr>
      </w:pPr>
    </w:p>
    <w:p w:rsidR="007E081E" w:rsidRPr="00153254" w:rsidRDefault="00B9693A" w:rsidP="00153254">
      <w:pPr>
        <w:spacing w:line="360" w:lineRule="auto"/>
        <w:rPr>
          <w:sz w:val="22"/>
          <w:szCs w:val="22"/>
        </w:rPr>
      </w:pPr>
      <w:r>
        <w:rPr>
          <w:noProof/>
          <w:sz w:val="22"/>
          <w:szCs w:val="22"/>
        </w:rPr>
        <w:lastRenderedPageBreak/>
        <w:drawing>
          <wp:inline distT="0" distB="0" distL="0" distR="0">
            <wp:extent cx="5302885" cy="434340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ystems updated new.png"/>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03428" cy="4343845"/>
                    </a:xfrm>
                    <a:prstGeom prst="rect">
                      <a:avLst/>
                    </a:prstGeom>
                  </pic:spPr>
                </pic:pic>
              </a:graphicData>
            </a:graphic>
          </wp:inline>
        </w:drawing>
      </w:r>
    </w:p>
    <w:p w:rsidR="00E61B85" w:rsidRPr="00153254" w:rsidRDefault="00E61B85" w:rsidP="00153254">
      <w:pPr>
        <w:spacing w:line="360" w:lineRule="auto"/>
        <w:rPr>
          <w:sz w:val="22"/>
          <w:szCs w:val="22"/>
        </w:rPr>
      </w:pPr>
    </w:p>
    <w:p w:rsidR="006E035C" w:rsidRPr="00153254" w:rsidRDefault="006E035C" w:rsidP="00153254">
      <w:pPr>
        <w:spacing w:line="360" w:lineRule="auto"/>
        <w:rPr>
          <w:sz w:val="22"/>
          <w:szCs w:val="22"/>
        </w:rPr>
      </w:pPr>
      <w:r w:rsidRPr="006E035C">
        <w:rPr>
          <w:sz w:val="22"/>
          <w:szCs w:val="22"/>
          <w:u w:val="single"/>
        </w:rPr>
        <w:t>User Interface</w:t>
      </w:r>
      <w:r w:rsidR="000364C7" w:rsidRPr="00153254">
        <w:rPr>
          <w:sz w:val="22"/>
          <w:szCs w:val="22"/>
        </w:rPr>
        <w:t>:</w:t>
      </w:r>
      <w:r w:rsidR="00B24F33">
        <w:rPr>
          <w:sz w:val="22"/>
          <w:szCs w:val="22"/>
        </w:rPr>
        <w:t xml:space="preserve"> </w:t>
      </w:r>
      <w:r>
        <w:rPr>
          <w:sz w:val="22"/>
          <w:szCs w:val="22"/>
        </w:rPr>
        <w:t xml:space="preserve">The user interface subsystem is composed of the web pages that the user will interact with in order to provide info about all rides offer in the venue. It will provide the user the ability to register into the VQ system, signing and see all available rides, select them, queue themselves to different rides and be notified as their time for the rides approaches, they can also de-queue themselves from the ride and logout among others functionalities. </w:t>
      </w:r>
    </w:p>
    <w:p w:rsidR="004F583D" w:rsidRDefault="000364C7" w:rsidP="00153254">
      <w:pPr>
        <w:spacing w:line="360" w:lineRule="auto"/>
        <w:rPr>
          <w:sz w:val="22"/>
          <w:szCs w:val="22"/>
        </w:rPr>
      </w:pPr>
      <w:r w:rsidRPr="006E035C">
        <w:rPr>
          <w:sz w:val="22"/>
          <w:szCs w:val="22"/>
          <w:u w:val="single"/>
        </w:rPr>
        <w:t>User Operations</w:t>
      </w:r>
      <w:r w:rsidRPr="00153254">
        <w:rPr>
          <w:sz w:val="22"/>
          <w:szCs w:val="22"/>
        </w:rPr>
        <w:t>:</w:t>
      </w:r>
      <w:r w:rsidR="006E035C">
        <w:rPr>
          <w:sz w:val="22"/>
          <w:szCs w:val="22"/>
        </w:rPr>
        <w:t xml:space="preserve"> The user operation subsystem will group all the artifacts around the user business logic, including all layers architectures of the system such as: controllers, business services, Data access objects, and schedulers. This subsystem also provides user REST interface business services such as</w:t>
      </w:r>
      <w:r w:rsidR="0093288C">
        <w:rPr>
          <w:sz w:val="22"/>
          <w:szCs w:val="22"/>
        </w:rPr>
        <w:t>: register users on the system</w:t>
      </w:r>
      <w:r w:rsidR="006E035C">
        <w:rPr>
          <w:sz w:val="22"/>
          <w:szCs w:val="22"/>
        </w:rPr>
        <w:t xml:space="preserve">, and business validations for users. </w:t>
      </w:r>
    </w:p>
    <w:p w:rsidR="004F583D" w:rsidRDefault="004F583D" w:rsidP="00153254">
      <w:pPr>
        <w:spacing w:line="360" w:lineRule="auto"/>
        <w:rPr>
          <w:sz w:val="22"/>
          <w:szCs w:val="22"/>
        </w:rPr>
      </w:pPr>
    </w:p>
    <w:p w:rsidR="000C3CF0" w:rsidRDefault="004F583D" w:rsidP="00153254">
      <w:pPr>
        <w:spacing w:line="360" w:lineRule="auto"/>
        <w:rPr>
          <w:sz w:val="22"/>
          <w:szCs w:val="22"/>
        </w:rPr>
      </w:pPr>
      <w:r w:rsidRPr="004F583D">
        <w:rPr>
          <w:sz w:val="22"/>
          <w:szCs w:val="22"/>
          <w:u w:val="single"/>
        </w:rPr>
        <w:t>Login</w:t>
      </w:r>
      <w:r>
        <w:rPr>
          <w:sz w:val="22"/>
          <w:szCs w:val="22"/>
          <w:u w:val="single"/>
        </w:rPr>
        <w:t>/Logout Operation</w:t>
      </w:r>
      <w:r w:rsidRPr="004F583D">
        <w:rPr>
          <w:sz w:val="22"/>
          <w:szCs w:val="22"/>
          <w:u w:val="single"/>
        </w:rPr>
        <w:t xml:space="preserve">: </w:t>
      </w:r>
      <w:r>
        <w:rPr>
          <w:sz w:val="22"/>
          <w:szCs w:val="22"/>
        </w:rPr>
        <w:t>The login operation subsystem will provide system permissions to allow user or admin of the VQ system access to specific resources based on their permissions and roles they are assign to.</w:t>
      </w:r>
    </w:p>
    <w:p w:rsidR="004F583D" w:rsidRDefault="004F583D" w:rsidP="00153254">
      <w:pPr>
        <w:spacing w:line="360" w:lineRule="auto"/>
        <w:rPr>
          <w:sz w:val="22"/>
          <w:szCs w:val="22"/>
        </w:rPr>
      </w:pPr>
    </w:p>
    <w:p w:rsidR="000364C7" w:rsidRDefault="000364C7" w:rsidP="00153254">
      <w:pPr>
        <w:spacing w:line="360" w:lineRule="auto"/>
        <w:rPr>
          <w:sz w:val="22"/>
          <w:szCs w:val="22"/>
        </w:rPr>
      </w:pPr>
      <w:r w:rsidRPr="00F91F13">
        <w:rPr>
          <w:sz w:val="22"/>
          <w:szCs w:val="22"/>
          <w:u w:val="single"/>
        </w:rPr>
        <w:lastRenderedPageBreak/>
        <w:t>Ride Operations</w:t>
      </w:r>
      <w:r w:rsidRPr="00153254">
        <w:rPr>
          <w:sz w:val="22"/>
          <w:szCs w:val="22"/>
        </w:rPr>
        <w:t>:</w:t>
      </w:r>
      <w:r w:rsidR="00F91F13">
        <w:rPr>
          <w:sz w:val="22"/>
          <w:szCs w:val="22"/>
        </w:rPr>
        <w:t xml:space="preserve"> T</w:t>
      </w:r>
      <w:r w:rsidR="000C3CF0">
        <w:rPr>
          <w:sz w:val="22"/>
          <w:szCs w:val="22"/>
        </w:rPr>
        <w:t>he ride operation subsystem will group all artifacts around the ride business logic, including all layers architectures of the system such as controllers, business services, data access objects</w:t>
      </w:r>
      <w:r w:rsidR="00F91F13">
        <w:rPr>
          <w:sz w:val="22"/>
          <w:szCs w:val="22"/>
        </w:rPr>
        <w:t>, validations, and domains</w:t>
      </w:r>
      <w:r w:rsidR="000C3CF0">
        <w:rPr>
          <w:sz w:val="22"/>
          <w:szCs w:val="22"/>
        </w:rPr>
        <w:t>.</w:t>
      </w:r>
      <w:r w:rsidR="00F91F13">
        <w:rPr>
          <w:sz w:val="22"/>
          <w:szCs w:val="22"/>
        </w:rPr>
        <w:t xml:space="preserve"> This subsystem also provides ride REST interface business services such as: add, delete, </w:t>
      </w:r>
      <w:r w:rsidR="0093288C">
        <w:rPr>
          <w:sz w:val="22"/>
          <w:szCs w:val="22"/>
        </w:rPr>
        <w:t xml:space="preserve">remove user from a specific queue, </w:t>
      </w:r>
      <w:r w:rsidR="00F91F13">
        <w:rPr>
          <w:sz w:val="22"/>
          <w:szCs w:val="22"/>
        </w:rPr>
        <w:t>update and select new rides to the VQ system.</w:t>
      </w:r>
    </w:p>
    <w:p w:rsidR="00F91F13" w:rsidRPr="00153254" w:rsidRDefault="00F91F13" w:rsidP="00153254">
      <w:pPr>
        <w:spacing w:line="360" w:lineRule="auto"/>
        <w:rPr>
          <w:sz w:val="22"/>
          <w:szCs w:val="22"/>
        </w:rPr>
      </w:pPr>
    </w:p>
    <w:p w:rsidR="00F91F13" w:rsidRDefault="000364C7" w:rsidP="00153254">
      <w:pPr>
        <w:spacing w:line="360" w:lineRule="auto"/>
        <w:rPr>
          <w:sz w:val="22"/>
          <w:szCs w:val="22"/>
        </w:rPr>
      </w:pPr>
      <w:r w:rsidRPr="00F91F13">
        <w:rPr>
          <w:sz w:val="22"/>
          <w:szCs w:val="22"/>
          <w:u w:val="single"/>
        </w:rPr>
        <w:t>Queue Scheduler</w:t>
      </w:r>
      <w:r w:rsidRPr="00153254">
        <w:rPr>
          <w:sz w:val="22"/>
          <w:szCs w:val="22"/>
        </w:rPr>
        <w:t>:</w:t>
      </w:r>
      <w:r w:rsidR="00F91F13">
        <w:rPr>
          <w:sz w:val="22"/>
          <w:szCs w:val="22"/>
        </w:rPr>
        <w:t xml:space="preserve"> The queue scheduler subsystem will schedule jobs based on business requirements. For example, the VQ system will schedule a job based on the ride properties to interact with the notification API to be able to notify users before their time approaches on a ride they queued for. This subsystem uses open source scheduler that provides underlying quartz functionalities. </w:t>
      </w:r>
    </w:p>
    <w:p w:rsidR="00F91F13" w:rsidRDefault="00F91F13" w:rsidP="00153254">
      <w:pPr>
        <w:spacing w:line="360" w:lineRule="auto"/>
        <w:rPr>
          <w:sz w:val="22"/>
          <w:szCs w:val="22"/>
        </w:rPr>
      </w:pPr>
    </w:p>
    <w:p w:rsidR="000364C7" w:rsidRPr="00153254" w:rsidRDefault="000364C7" w:rsidP="00153254">
      <w:pPr>
        <w:spacing w:line="360" w:lineRule="auto"/>
        <w:rPr>
          <w:sz w:val="22"/>
          <w:szCs w:val="22"/>
        </w:rPr>
      </w:pPr>
      <w:r w:rsidRPr="00F91F13">
        <w:rPr>
          <w:sz w:val="22"/>
          <w:szCs w:val="22"/>
          <w:u w:val="single"/>
        </w:rPr>
        <w:t>Notification API</w:t>
      </w:r>
      <w:r w:rsidRPr="00153254">
        <w:rPr>
          <w:sz w:val="22"/>
          <w:szCs w:val="22"/>
        </w:rPr>
        <w:t>:</w:t>
      </w:r>
      <w:r w:rsidR="00F91F13">
        <w:rPr>
          <w:sz w:val="22"/>
          <w:szCs w:val="22"/>
        </w:rPr>
        <w:t xml:space="preserve"> The notification API subsystem will notify the user before their time for a ride they queued for approaches based on a particular implementation, s</w:t>
      </w:r>
      <w:r w:rsidR="00B63190">
        <w:rPr>
          <w:sz w:val="22"/>
          <w:szCs w:val="22"/>
        </w:rPr>
        <w:t xml:space="preserve">uch as: email notification, SMS notification, in this way, the notification API only exposes their interfaces so that it is decoupled from the caller. </w:t>
      </w:r>
    </w:p>
    <w:p w:rsidR="00B522A0" w:rsidRDefault="00B522A0" w:rsidP="00B522A0">
      <w:pPr>
        <w:pStyle w:val="Heading2"/>
      </w:pPr>
      <w:bookmarkStart w:id="29" w:name="_Toc228332538"/>
      <w:bookmarkStart w:id="30" w:name="_Toc374055166"/>
      <w:bookmarkStart w:id="31" w:name="_Toc267906009"/>
      <w:bookmarkStart w:id="32" w:name="_Toc279763914"/>
      <w:r w:rsidRPr="00840127">
        <w:t>2.3 Hardware-Software Mapping</w:t>
      </w:r>
      <w:bookmarkEnd w:id="29"/>
      <w:bookmarkEnd w:id="30"/>
      <w:bookmarkEnd w:id="31"/>
      <w:bookmarkEnd w:id="32"/>
    </w:p>
    <w:p w:rsidR="004D4CDF" w:rsidRPr="004D4CDF" w:rsidRDefault="004D4CDF" w:rsidP="004D4CDF"/>
    <w:p w:rsidR="00791834" w:rsidRPr="004D4CDF" w:rsidRDefault="00791834" w:rsidP="00791834">
      <w:pPr>
        <w:spacing w:after="240" w:line="360" w:lineRule="auto"/>
        <w:jc w:val="both"/>
        <w:rPr>
          <w:color w:val="000000"/>
          <w:sz w:val="22"/>
          <w:szCs w:val="22"/>
        </w:rPr>
      </w:pPr>
      <w:r w:rsidRPr="004D4CDF">
        <w:rPr>
          <w:color w:val="000000"/>
          <w:sz w:val="22"/>
          <w:szCs w:val="22"/>
        </w:rPr>
        <w:t xml:space="preserve">To map the hardware and software used for the Virtual Queue system, a deployment diagram was constructed. It is being hosted on a virtual machine with windows 7 running with </w:t>
      </w:r>
      <w:proofErr w:type="spellStart"/>
      <w:r w:rsidRPr="004D4CDF">
        <w:rPr>
          <w:color w:val="000000"/>
          <w:sz w:val="22"/>
          <w:szCs w:val="22"/>
        </w:rPr>
        <w:t>JBoss</w:t>
      </w:r>
      <w:proofErr w:type="spellEnd"/>
      <w:r w:rsidRPr="004D4CDF">
        <w:rPr>
          <w:color w:val="000000"/>
          <w:sz w:val="22"/>
          <w:szCs w:val="22"/>
        </w:rPr>
        <w:t xml:space="preserve"> </w:t>
      </w:r>
      <w:r w:rsidR="00B63190">
        <w:rPr>
          <w:color w:val="000000"/>
          <w:sz w:val="22"/>
          <w:szCs w:val="22"/>
        </w:rPr>
        <w:t>7.1</w:t>
      </w:r>
      <w:r w:rsidRPr="004D4CDF">
        <w:rPr>
          <w:color w:val="000000"/>
          <w:sz w:val="22"/>
          <w:szCs w:val="22"/>
        </w:rPr>
        <w:t xml:space="preserve"> application server and Spring 4.0 framework and </w:t>
      </w:r>
      <w:proofErr w:type="spellStart"/>
      <w:r w:rsidRPr="004D4CDF">
        <w:rPr>
          <w:color w:val="000000"/>
          <w:sz w:val="22"/>
          <w:szCs w:val="22"/>
        </w:rPr>
        <w:t>MySQL</w:t>
      </w:r>
      <w:proofErr w:type="spellEnd"/>
      <w:r w:rsidRPr="004D4CDF">
        <w:rPr>
          <w:color w:val="000000"/>
          <w:sz w:val="22"/>
          <w:szCs w:val="22"/>
        </w:rPr>
        <w:t xml:space="preserve"> database on the FIU SCIS network. Below is the representation of it. </w:t>
      </w:r>
    </w:p>
    <w:p w:rsidR="00791834" w:rsidRDefault="00960266" w:rsidP="00791834">
      <w:pPr>
        <w:spacing w:after="240" w:line="360" w:lineRule="auto"/>
        <w:jc w:val="both"/>
      </w:pPr>
      <w:r>
        <w:rPr>
          <w:noProof/>
        </w:rPr>
        <w:lastRenderedPageBreak/>
        <w:drawing>
          <wp:inline distT="0" distB="0" distL="0" distR="0">
            <wp:extent cx="5486400" cy="3816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Diagram (2).png"/>
                    <pic:cNvPicPr/>
                  </pic:nvPicPr>
                  <pic:blipFill>
                    <a:blip r:embed="rId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3816350"/>
                    </a:xfrm>
                    <a:prstGeom prst="rect">
                      <a:avLst/>
                    </a:prstGeom>
                  </pic:spPr>
                </pic:pic>
              </a:graphicData>
            </a:graphic>
          </wp:inline>
        </w:drawing>
      </w:r>
    </w:p>
    <w:p w:rsidR="00682606" w:rsidRDefault="00B522A0" w:rsidP="00B522A0">
      <w:pPr>
        <w:pStyle w:val="Heading2"/>
      </w:pPr>
      <w:bookmarkStart w:id="33" w:name="_Toc374055167"/>
      <w:bookmarkStart w:id="34" w:name="_Toc267906010"/>
      <w:bookmarkStart w:id="35" w:name="_Toc279763915"/>
      <w:r w:rsidRPr="00840127">
        <w:t>2.4 Persistent Data Management</w:t>
      </w:r>
      <w:bookmarkStart w:id="36" w:name="_Toc374055168"/>
      <w:bookmarkStart w:id="37" w:name="_Toc267906011"/>
      <w:bookmarkEnd w:id="33"/>
      <w:bookmarkEnd w:id="34"/>
      <w:bookmarkEnd w:id="35"/>
    </w:p>
    <w:p w:rsidR="004B2B30" w:rsidRPr="004B2B30" w:rsidRDefault="004B2B30" w:rsidP="004B2B30">
      <w:pPr>
        <w:spacing w:line="360" w:lineRule="auto"/>
        <w:rPr>
          <w:color w:val="000000"/>
          <w:sz w:val="22"/>
          <w:szCs w:val="22"/>
        </w:rPr>
      </w:pPr>
      <w:r w:rsidRPr="004B2B30">
        <w:rPr>
          <w:color w:val="000000"/>
          <w:sz w:val="22"/>
          <w:szCs w:val="22"/>
        </w:rPr>
        <w:t>For the VQ system a database was implemented from scratch, taking into account all the information nee</w:t>
      </w:r>
      <w:r w:rsidR="00085F50">
        <w:rPr>
          <w:color w:val="000000"/>
          <w:sz w:val="22"/>
          <w:szCs w:val="22"/>
        </w:rPr>
        <w:t>ded to be stored and support</w:t>
      </w:r>
      <w:r w:rsidRPr="004B2B30">
        <w:rPr>
          <w:color w:val="000000"/>
          <w:sz w:val="22"/>
          <w:szCs w:val="22"/>
        </w:rPr>
        <w:t xml:space="preserve"> each functionality. Below is the EER diagram schema with all the tables and relations. </w:t>
      </w:r>
    </w:p>
    <w:p w:rsidR="004B2B30" w:rsidRPr="004B2B30" w:rsidRDefault="004B2B30" w:rsidP="004B2B30">
      <w:pPr>
        <w:spacing w:line="360" w:lineRule="auto"/>
        <w:rPr>
          <w:color w:val="000000"/>
          <w:sz w:val="22"/>
          <w:szCs w:val="22"/>
        </w:rPr>
      </w:pPr>
    </w:p>
    <w:p w:rsidR="000044AC" w:rsidRDefault="000044AC" w:rsidP="000044AC">
      <w:pPr>
        <w:pStyle w:val="NoSpacing"/>
      </w:pPr>
    </w:p>
    <w:p w:rsidR="00FD62AD" w:rsidRDefault="00FD62AD" w:rsidP="00FD62AD"/>
    <w:p w:rsidR="004B2B30" w:rsidRPr="00FD62AD" w:rsidRDefault="00586A08" w:rsidP="00FD62AD">
      <w:ins w:id="38" w:author="Kenneth Kon" w:date="2015-03-10T16:10:00Z">
        <w:r>
          <w:rPr>
            <w:rFonts w:ascii="Arial" w:hAnsi="Arial" w:cs="Arial"/>
            <w:b/>
            <w:bCs/>
            <w:noProof/>
            <w:color w:val="000000"/>
            <w:sz w:val="23"/>
            <w:szCs w:val="23"/>
            <w:rPrChange w:id="39">
              <w:rPr>
                <w:noProof/>
              </w:rPr>
            </w:rPrChange>
          </w:rPr>
          <w:lastRenderedPageBreak/>
          <w:drawing>
            <wp:inline distT="0" distB="0" distL="0" distR="0">
              <wp:extent cx="5486400" cy="5944579"/>
              <wp:effectExtent l="19050" t="0" r="0" b="0"/>
              <wp:docPr id="38" name="Picture 9" descr="https://lh5.googleusercontent.com/Cee4DzsDqZLb_JoVy3Qb9YF3wjsCPjdmEv3NNrjV1jVh8ctXyZ8a262TDjVnvbjNw54rbY5jmeVVzAgoxFGmqrZARRFY5hkbZ04fucOAomXe_FfcekOnjgVPcs8nfxudgB3U0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Cee4DzsDqZLb_JoVy3Qb9YF3wjsCPjdmEv3NNrjV1jVh8ctXyZ8a262TDjVnvbjNw54rbY5jmeVVzAgoxFGmqrZARRFY5hkbZ04fucOAomXe_FfcekOnjgVPcs8nfxudgB3U0FI"/>
                      <pic:cNvPicPr>
                        <a:picLocks noChangeAspect="1" noChangeArrowheads="1"/>
                      </pic:cNvPicPr>
                    </pic:nvPicPr>
                    <pic:blipFill>
                      <a:blip r:embed="rId12"/>
                      <a:srcRect/>
                      <a:stretch>
                        <a:fillRect/>
                      </a:stretch>
                    </pic:blipFill>
                    <pic:spPr bwMode="auto">
                      <a:xfrm>
                        <a:off x="0" y="0"/>
                        <a:ext cx="5486400" cy="5944579"/>
                      </a:xfrm>
                      <a:prstGeom prst="rect">
                        <a:avLst/>
                      </a:prstGeom>
                      <a:noFill/>
                      <a:ln w="9525">
                        <a:noFill/>
                        <a:miter lim="800000"/>
                        <a:headEnd/>
                        <a:tailEnd/>
                      </a:ln>
                    </pic:spPr>
                  </pic:pic>
                </a:graphicData>
              </a:graphic>
            </wp:inline>
          </w:drawing>
        </w:r>
      </w:ins>
    </w:p>
    <w:p w:rsidR="00B522A0" w:rsidRDefault="00B522A0" w:rsidP="00B522A0">
      <w:pPr>
        <w:pStyle w:val="Heading2"/>
      </w:pPr>
      <w:bookmarkStart w:id="40" w:name="_Toc279763916"/>
      <w:r w:rsidRPr="00840127">
        <w:t>2.5 Security/Privacy</w:t>
      </w:r>
      <w:bookmarkEnd w:id="36"/>
      <w:bookmarkEnd w:id="37"/>
      <w:bookmarkEnd w:id="40"/>
    </w:p>
    <w:p w:rsidR="00D419D3" w:rsidRDefault="00D419D3" w:rsidP="00D419D3"/>
    <w:p w:rsidR="00FD62AD" w:rsidRPr="00D419D3" w:rsidRDefault="00D419D3" w:rsidP="00D419D3">
      <w:pPr>
        <w:spacing w:line="360" w:lineRule="auto"/>
        <w:rPr>
          <w:color w:val="000000"/>
          <w:sz w:val="22"/>
          <w:szCs w:val="22"/>
        </w:rPr>
      </w:pPr>
      <w:r w:rsidRPr="00D419D3">
        <w:rPr>
          <w:color w:val="000000"/>
          <w:sz w:val="22"/>
          <w:szCs w:val="22"/>
        </w:rPr>
        <w:t xml:space="preserve">For the VQ system all data is password protected. Authentication of each registered user and administrators will be done by checking the database for a registered email, which will be the username as well; also, the table Role and User Role will be checked as well to determine user privileges. Registered users will only have access to their information, and their own data. On the other hand, administrators will have access to all registered users information and results. </w:t>
      </w:r>
    </w:p>
    <w:p w:rsidR="00E44CA9" w:rsidRDefault="00E44CA9">
      <w:pPr>
        <w:rPr>
          <w:rFonts w:eastAsia="MS Gothic"/>
          <w:b/>
          <w:bCs/>
          <w:color w:val="4F81BD"/>
          <w:kern w:val="32"/>
          <w:sz w:val="32"/>
          <w:szCs w:val="32"/>
        </w:rPr>
      </w:pPr>
      <w:bookmarkStart w:id="41" w:name="_Toc267906012"/>
      <w:r>
        <w:rPr>
          <w:color w:val="4F81BD"/>
        </w:rPr>
        <w:br w:type="page"/>
      </w:r>
    </w:p>
    <w:p w:rsidR="00FD62AD" w:rsidRDefault="00B522A0" w:rsidP="00B522A0">
      <w:pPr>
        <w:pStyle w:val="Heading1"/>
        <w:rPr>
          <w:rFonts w:ascii="Times New Roman" w:hAnsi="Times New Roman"/>
          <w:color w:val="4F81BD"/>
        </w:rPr>
      </w:pPr>
      <w:bookmarkStart w:id="42" w:name="_Toc279763917"/>
      <w:r w:rsidRPr="00B522A0">
        <w:rPr>
          <w:rFonts w:ascii="Times New Roman" w:hAnsi="Times New Roman"/>
          <w:color w:val="4F81BD"/>
        </w:rPr>
        <w:lastRenderedPageBreak/>
        <w:t>3. Detailed Design</w:t>
      </w:r>
      <w:bookmarkEnd w:id="41"/>
      <w:bookmarkEnd w:id="42"/>
    </w:p>
    <w:p w:rsidR="00E844E0" w:rsidRDefault="00E844E0" w:rsidP="00E844E0">
      <w:pPr>
        <w:rPr>
          <w:sz w:val="22"/>
          <w:szCs w:val="22"/>
        </w:rPr>
      </w:pPr>
    </w:p>
    <w:p w:rsidR="00E844E0" w:rsidRPr="00594577" w:rsidRDefault="00E844E0" w:rsidP="00594577">
      <w:pPr>
        <w:spacing w:line="360" w:lineRule="auto"/>
        <w:rPr>
          <w:color w:val="000000"/>
          <w:sz w:val="22"/>
          <w:szCs w:val="22"/>
        </w:rPr>
      </w:pPr>
      <w:r w:rsidRPr="00594577">
        <w:rPr>
          <w:color w:val="000000"/>
          <w:sz w:val="22"/>
          <w:szCs w:val="22"/>
        </w:rPr>
        <w:t>The detailed design of the VQ system is considered an abstract that translate to source code in a clear way. That is one of the reasons that it</w:t>
      </w:r>
      <w:r w:rsidR="00761E1D" w:rsidRPr="00594577">
        <w:rPr>
          <w:color w:val="000000"/>
          <w:sz w:val="22"/>
          <w:szCs w:val="22"/>
        </w:rPr>
        <w:t xml:space="preserve"> has to be detailed and clear. The detailed design chapter will present the system design in a variety of views where each uses a variety of modeling techniques. This chapter is composed for four sections. Section 3.1</w:t>
      </w:r>
      <w:r w:rsidR="00594577" w:rsidRPr="00594577">
        <w:rPr>
          <w:color w:val="000000"/>
          <w:sz w:val="22"/>
          <w:szCs w:val="22"/>
        </w:rPr>
        <w:t xml:space="preserve"> is the overview of the chapter; it</w:t>
      </w:r>
      <w:r w:rsidR="00761E1D" w:rsidRPr="00594577">
        <w:rPr>
          <w:color w:val="000000"/>
          <w:sz w:val="22"/>
          <w:szCs w:val="22"/>
        </w:rPr>
        <w:t xml:space="preserve"> will give a brief description</w:t>
      </w:r>
      <w:r w:rsidR="00594577" w:rsidRPr="00594577">
        <w:rPr>
          <w:color w:val="000000"/>
          <w:sz w:val="22"/>
          <w:szCs w:val="22"/>
        </w:rPr>
        <w:t xml:space="preserve"> of the behavior and structure of each subsystem. Section 3.2 contains the static models of each subsystem, and Section 3.3 the dynamic model, which will provide the different diagrams for each subsystem. Section 3.4 delivers the class interfaces and constraints for the main control object in each system.</w:t>
      </w:r>
    </w:p>
    <w:p w:rsidR="00FA6464" w:rsidRDefault="00FA6464" w:rsidP="00B30BB7">
      <w:pPr>
        <w:pStyle w:val="Heading2"/>
      </w:pPr>
      <w:bookmarkStart w:id="43" w:name="_Toc228332542"/>
      <w:bookmarkStart w:id="44" w:name="_Toc374055170"/>
      <w:bookmarkStart w:id="45" w:name="_Toc267906013"/>
      <w:bookmarkStart w:id="46" w:name="_Toc279763918"/>
      <w:r w:rsidRPr="00840127">
        <w:t>3.1 Overview</w:t>
      </w:r>
      <w:bookmarkEnd w:id="43"/>
      <w:bookmarkEnd w:id="44"/>
      <w:bookmarkEnd w:id="45"/>
      <w:bookmarkEnd w:id="46"/>
      <w:r w:rsidRPr="00840127">
        <w:t xml:space="preserve"> </w:t>
      </w:r>
    </w:p>
    <w:p w:rsidR="00B97DA7" w:rsidRDefault="00B97DA7" w:rsidP="00B97DA7">
      <w:pPr>
        <w:spacing w:line="360" w:lineRule="auto"/>
        <w:rPr>
          <w:sz w:val="22"/>
        </w:rPr>
      </w:pPr>
    </w:p>
    <w:p w:rsidR="00236987" w:rsidRDefault="00B97DA7" w:rsidP="00236987">
      <w:pPr>
        <w:spacing w:line="360" w:lineRule="auto"/>
        <w:rPr>
          <w:sz w:val="22"/>
          <w:szCs w:val="22"/>
        </w:rPr>
      </w:pPr>
      <w:r>
        <w:rPr>
          <w:sz w:val="22"/>
        </w:rPr>
        <w:t xml:space="preserve">The VQ system that is to be created will be composed of various subsystems. Each subsystem will be group by a particular functionality. The user operation system components consists of venue unregistered user, venue registered user, and single venue admin who are required to provide an username, which will be their email, a password, and a code that will be provided on the bottom of the user ticket when they get into the venue. </w:t>
      </w:r>
      <w:r w:rsidR="00236987">
        <w:rPr>
          <w:sz w:val="22"/>
        </w:rPr>
        <w:t xml:space="preserve">It will also provide </w:t>
      </w:r>
      <w:r w:rsidR="00236987">
        <w:rPr>
          <w:sz w:val="22"/>
          <w:szCs w:val="22"/>
        </w:rPr>
        <w:t>user REST interface business services such as: register users on the system, sign in and out users, add users to a particular ride, remove user from a specific queue, and business validations for users. Another important system component of the VQ system is the ride operation component ride which have a REST interface business services such as: add, delete, update and select new rides to the VQ system.</w:t>
      </w:r>
    </w:p>
    <w:p w:rsidR="00DC0F32" w:rsidRDefault="00DC0F32" w:rsidP="00236987">
      <w:pPr>
        <w:spacing w:line="360" w:lineRule="auto"/>
        <w:rPr>
          <w:sz w:val="22"/>
          <w:szCs w:val="22"/>
        </w:rPr>
      </w:pPr>
    </w:p>
    <w:p w:rsidR="00DC0F32" w:rsidRDefault="00DC0F32" w:rsidP="00DC0F32">
      <w:pPr>
        <w:spacing w:line="360" w:lineRule="auto"/>
        <w:rPr>
          <w:sz w:val="22"/>
          <w:szCs w:val="22"/>
        </w:rPr>
      </w:pPr>
      <w:r>
        <w:rPr>
          <w:sz w:val="22"/>
          <w:szCs w:val="22"/>
        </w:rPr>
        <w:t xml:space="preserve">For the VQ system different design patterns were used. The MVC design pattern uses spring MVC framework to provide a web façade for the UI tier. It exposes application resources thru controllers and response request object serving the UI with data. Also, the factory method design pattern is use by the queue scheduler to create jobs, and triggers. In addition, it </w:t>
      </w:r>
      <w:r>
        <w:rPr>
          <w:sz w:val="22"/>
        </w:rPr>
        <w:t>creates</w:t>
      </w:r>
      <w:r w:rsidRPr="00AD4FDC">
        <w:rPr>
          <w:sz w:val="22"/>
        </w:rPr>
        <w:t xml:space="preserve"> an object without expo</w:t>
      </w:r>
      <w:r>
        <w:rPr>
          <w:sz w:val="22"/>
        </w:rPr>
        <w:t xml:space="preserve">sing instantiation to the caller. </w:t>
      </w:r>
      <w:r w:rsidRPr="003E706C">
        <w:rPr>
          <w:sz w:val="22"/>
          <w:szCs w:val="22"/>
        </w:rPr>
        <w:t xml:space="preserve">Business Delegate Pattern is used to decouple the web facade layer and business layer. </w:t>
      </w:r>
      <w:r>
        <w:rPr>
          <w:sz w:val="22"/>
          <w:szCs w:val="22"/>
        </w:rPr>
        <w:t xml:space="preserve">The controller delegates all the </w:t>
      </w:r>
      <w:proofErr w:type="spellStart"/>
      <w:r>
        <w:rPr>
          <w:sz w:val="22"/>
          <w:szCs w:val="22"/>
        </w:rPr>
        <w:t>responsabilities</w:t>
      </w:r>
      <w:proofErr w:type="spellEnd"/>
      <w:r>
        <w:rPr>
          <w:sz w:val="22"/>
          <w:szCs w:val="22"/>
        </w:rPr>
        <w:t xml:space="preserve"> of business logic to the service layers so that the controllers do not have any responsibility or knowledge on how the business logic is implemented. This pattern allows scalability and low coupling on the VQ system. The REST façade design pattern is also use to allow the VQ to expose all the system functionality thru resources and well define interfaces. Also, it does not stores any state between the communication from the user to the server, which let the system work and perform faster. It </w:t>
      </w:r>
      <w:r>
        <w:rPr>
          <w:sz w:val="22"/>
          <w:szCs w:val="22"/>
        </w:rPr>
        <w:lastRenderedPageBreak/>
        <w:t xml:space="preserve">resolves issues with versioning and system deployments. The layered architecture design pattern is also used to define each layer based on the principle responsibility principle, which dictates that each layer only knows what its responsibility is and interact with the layer underneath thru the interface only. Lastly, Inversion of Control design pattern is use thru the spring </w:t>
      </w:r>
      <w:proofErr w:type="spellStart"/>
      <w:r>
        <w:rPr>
          <w:sz w:val="22"/>
          <w:szCs w:val="22"/>
        </w:rPr>
        <w:t>IoC</w:t>
      </w:r>
      <w:proofErr w:type="spellEnd"/>
      <w:r>
        <w:rPr>
          <w:sz w:val="22"/>
          <w:szCs w:val="22"/>
        </w:rPr>
        <w:t xml:space="preserve"> container. All the services and DAO’s are injected thru their interfaces at runtime so that the container is responsible for creating and destroying objects. This makes the VQ system application to have more memory efficiently with better performance. </w:t>
      </w:r>
    </w:p>
    <w:p w:rsidR="005D722E" w:rsidRPr="00FD62AD" w:rsidRDefault="005D722E" w:rsidP="00FD62AD"/>
    <w:p w:rsidR="00FA6464" w:rsidRPr="00840127" w:rsidRDefault="00FA6464" w:rsidP="00FA6464">
      <w:pPr>
        <w:pStyle w:val="Heading2"/>
      </w:pPr>
      <w:bookmarkStart w:id="47" w:name="_Toc374055171"/>
      <w:bookmarkStart w:id="48" w:name="_Toc267906014"/>
      <w:bookmarkStart w:id="49" w:name="_Toc279763919"/>
      <w:r w:rsidRPr="00840127">
        <w:t>3.2 Static models</w:t>
      </w:r>
      <w:bookmarkEnd w:id="47"/>
      <w:bookmarkEnd w:id="48"/>
      <w:bookmarkEnd w:id="49"/>
      <w:r w:rsidRPr="00840127">
        <w:t xml:space="preserve"> </w:t>
      </w:r>
    </w:p>
    <w:p w:rsidR="00500ECE" w:rsidRDefault="00500ECE" w:rsidP="00FD62AD"/>
    <w:p w:rsidR="00500ECE" w:rsidRDefault="00500ECE" w:rsidP="00500ECE">
      <w:pPr>
        <w:spacing w:line="360" w:lineRule="auto"/>
        <w:rPr>
          <w:sz w:val="22"/>
          <w:szCs w:val="22"/>
        </w:rPr>
      </w:pPr>
      <w:r w:rsidRPr="00500ECE">
        <w:rPr>
          <w:sz w:val="22"/>
          <w:szCs w:val="22"/>
        </w:rPr>
        <w:t>To represent the Virtual Queue system static model, each subsystem explained in the section 2.2 (Subsystem Decomposition) was individually represented</w:t>
      </w:r>
      <w:r w:rsidR="00A27C58">
        <w:rPr>
          <w:sz w:val="22"/>
          <w:szCs w:val="22"/>
        </w:rPr>
        <w:t xml:space="preserve"> into a </w:t>
      </w:r>
      <w:r w:rsidR="00C01930">
        <w:rPr>
          <w:sz w:val="22"/>
          <w:szCs w:val="22"/>
        </w:rPr>
        <w:t xml:space="preserve">detailed </w:t>
      </w:r>
      <w:r w:rsidR="00A27C58">
        <w:rPr>
          <w:sz w:val="22"/>
          <w:szCs w:val="22"/>
        </w:rPr>
        <w:t>class diagram</w:t>
      </w:r>
      <w:r w:rsidR="00DF7FAB">
        <w:rPr>
          <w:sz w:val="22"/>
          <w:szCs w:val="22"/>
        </w:rPr>
        <w:t xml:space="preserve"> that describes the behavior and structure of the system</w:t>
      </w:r>
      <w:r w:rsidRPr="00500ECE">
        <w:rPr>
          <w:sz w:val="22"/>
          <w:szCs w:val="22"/>
        </w:rPr>
        <w:t xml:space="preserve"> so that it will be easier to understand. </w:t>
      </w:r>
      <w:r w:rsidR="00CC248D">
        <w:rPr>
          <w:sz w:val="22"/>
          <w:szCs w:val="22"/>
        </w:rPr>
        <w:t xml:space="preserve">Below, the figures from 3.2.1 to 3.2.5 </w:t>
      </w:r>
      <w:r w:rsidR="00DF7FAB">
        <w:rPr>
          <w:sz w:val="22"/>
          <w:szCs w:val="22"/>
        </w:rPr>
        <w:t>are presented</w:t>
      </w:r>
      <w:r w:rsidR="003965E5">
        <w:rPr>
          <w:sz w:val="22"/>
          <w:szCs w:val="22"/>
        </w:rPr>
        <w:t xml:space="preserve">. </w:t>
      </w:r>
    </w:p>
    <w:p w:rsidR="00A27C58" w:rsidRDefault="00A27C58" w:rsidP="00500ECE">
      <w:pPr>
        <w:spacing w:line="360" w:lineRule="auto"/>
        <w:rPr>
          <w:sz w:val="22"/>
          <w:szCs w:val="22"/>
        </w:rPr>
      </w:pPr>
    </w:p>
    <w:p w:rsidR="00500ECE" w:rsidRDefault="00586A08" w:rsidP="00FD62AD">
      <w:pPr>
        <w:rPr>
          <w:ins w:id="50" w:author="Kenneth Kon" w:date="2015-03-16T11:04:00Z"/>
        </w:rPr>
      </w:pPr>
      <w:del w:id="51" w:author="Kenneth Kon" w:date="2015-03-16T11:04:00Z">
        <w:r>
          <w:rPr>
            <w:noProof/>
          </w:rPr>
          <w:lastRenderedPageBreak/>
          <w:drawing>
            <wp:inline distT="0" distB="0" distL="0" distR="0">
              <wp:extent cx="5937885" cy="5372100"/>
              <wp:effectExtent l="1905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Opertion.png"/>
                      <pic:cNvPicPr/>
                    </pic:nvPicPr>
                    <pic:blipFill>
                      <a:blip r:embed="rId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38520" cy="5372675"/>
                      </a:xfrm>
                      <a:prstGeom prst="rect">
                        <a:avLst/>
                      </a:prstGeom>
                    </pic:spPr>
                  </pic:pic>
                </a:graphicData>
              </a:graphic>
            </wp:inline>
          </w:drawing>
        </w:r>
      </w:del>
    </w:p>
    <w:p w:rsidR="001D1558" w:rsidRDefault="00586A08" w:rsidP="00FD62AD">
      <w:ins w:id="52" w:author="Kenneth Kon" w:date="2015-03-16T11:04:00Z">
        <w:r>
          <w:rPr>
            <w:noProof/>
          </w:rPr>
          <w:lastRenderedPageBreak/>
          <w:drawing>
            <wp:inline distT="0" distB="0" distL="0" distR="0">
              <wp:extent cx="5476875" cy="4152900"/>
              <wp:effectExtent l="19050" t="0" r="9525" b="0"/>
              <wp:docPr id="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srcRect/>
                      <a:stretch>
                        <a:fillRect/>
                      </a:stretch>
                    </pic:blipFill>
                    <pic:spPr bwMode="auto">
                      <a:xfrm>
                        <a:off x="0" y="0"/>
                        <a:ext cx="5476875" cy="4152900"/>
                      </a:xfrm>
                      <a:prstGeom prst="rect">
                        <a:avLst/>
                      </a:prstGeom>
                      <a:noFill/>
                      <a:ln w="9525">
                        <a:noFill/>
                        <a:miter lim="800000"/>
                        <a:headEnd/>
                        <a:tailEnd/>
                      </a:ln>
                    </pic:spPr>
                  </pic:pic>
                </a:graphicData>
              </a:graphic>
            </wp:inline>
          </w:drawing>
        </w:r>
      </w:ins>
    </w:p>
    <w:p w:rsidR="00CC248D" w:rsidRPr="00A27C58" w:rsidRDefault="00D83701" w:rsidP="00CC248D">
      <w:pPr>
        <w:spacing w:line="360" w:lineRule="auto"/>
        <w:rPr>
          <w:b/>
          <w:sz w:val="22"/>
          <w:szCs w:val="22"/>
          <w:u w:val="single"/>
        </w:rPr>
      </w:pPr>
      <w:r>
        <w:rPr>
          <w:b/>
          <w:sz w:val="22"/>
          <w:szCs w:val="22"/>
          <w:u w:val="single"/>
        </w:rPr>
        <w:t>Fig 3.2.1</w:t>
      </w:r>
      <w:r w:rsidR="00CC248D">
        <w:rPr>
          <w:b/>
          <w:sz w:val="22"/>
          <w:szCs w:val="22"/>
          <w:u w:val="single"/>
        </w:rPr>
        <w:t xml:space="preserve">: </w:t>
      </w:r>
      <w:r w:rsidR="00CC248D" w:rsidRPr="00A27C58">
        <w:rPr>
          <w:b/>
          <w:sz w:val="22"/>
          <w:szCs w:val="22"/>
          <w:u w:val="single"/>
        </w:rPr>
        <w:t>Login Operation Subsystem class diagram (part of the whole VQ class Diagram)</w:t>
      </w:r>
      <w:r w:rsidR="00CC248D">
        <w:rPr>
          <w:b/>
          <w:sz w:val="22"/>
          <w:szCs w:val="22"/>
          <w:u w:val="single"/>
        </w:rPr>
        <w:t>:</w:t>
      </w:r>
    </w:p>
    <w:p w:rsidR="00A27C58" w:rsidRDefault="00A27C58" w:rsidP="00FD62AD"/>
    <w:p w:rsidR="00CC248D" w:rsidRDefault="00CC248D" w:rsidP="00FD62AD"/>
    <w:p w:rsidR="00CC248D" w:rsidRDefault="00CC248D" w:rsidP="00FD62AD"/>
    <w:p w:rsidR="00A27C58" w:rsidRDefault="00A27C58" w:rsidP="00FD62AD"/>
    <w:p w:rsidR="00500ECE" w:rsidRDefault="00586A08" w:rsidP="00FD62AD">
      <w:pPr>
        <w:rPr>
          <w:ins w:id="53" w:author="Kenneth Kon" w:date="2015-03-16T11:03:00Z"/>
        </w:rPr>
      </w:pPr>
      <w:del w:id="54" w:author="Kenneth Kon" w:date="2015-03-16T11:03:00Z">
        <w:r>
          <w:rPr>
            <w:noProof/>
          </w:rPr>
          <w:lastRenderedPageBreak/>
          <w:drawing>
            <wp:inline distT="0" distB="0" distL="0" distR="0">
              <wp:extent cx="5486400" cy="497586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API.png"/>
                      <pic:cNvPicPr/>
                    </pic:nvPicPr>
                    <pic:blipFill>
                      <a:blip r:embed="rId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4975860"/>
                      </a:xfrm>
                      <a:prstGeom prst="rect">
                        <a:avLst/>
                      </a:prstGeom>
                    </pic:spPr>
                  </pic:pic>
                </a:graphicData>
              </a:graphic>
            </wp:inline>
          </w:drawing>
        </w:r>
      </w:del>
    </w:p>
    <w:p w:rsidR="001D1558" w:rsidRDefault="00586A08" w:rsidP="00FD62AD">
      <w:pPr>
        <w:rPr>
          <w:ins w:id="55" w:author="Kenneth Kon" w:date="2015-03-16T11:03:00Z"/>
        </w:rPr>
      </w:pPr>
      <w:ins w:id="56" w:author="Kenneth Kon" w:date="2015-03-16T11:04:00Z">
        <w:r>
          <w:rPr>
            <w:noProof/>
          </w:rPr>
          <w:lastRenderedPageBreak/>
          <w:drawing>
            <wp:inline distT="0" distB="0" distL="0" distR="0">
              <wp:extent cx="5476875" cy="5581650"/>
              <wp:effectExtent l="19050" t="0" r="9525" b="0"/>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srcRect/>
                      <a:stretch>
                        <a:fillRect/>
                      </a:stretch>
                    </pic:blipFill>
                    <pic:spPr bwMode="auto">
                      <a:xfrm>
                        <a:off x="0" y="0"/>
                        <a:ext cx="5476875" cy="5581650"/>
                      </a:xfrm>
                      <a:prstGeom prst="rect">
                        <a:avLst/>
                      </a:prstGeom>
                      <a:noFill/>
                      <a:ln w="9525">
                        <a:noFill/>
                        <a:miter lim="800000"/>
                        <a:headEnd/>
                        <a:tailEnd/>
                      </a:ln>
                    </pic:spPr>
                  </pic:pic>
                </a:graphicData>
              </a:graphic>
            </wp:inline>
          </w:drawing>
        </w:r>
      </w:ins>
    </w:p>
    <w:p w:rsidR="001D1558" w:rsidRDefault="001D1558" w:rsidP="00FD62AD"/>
    <w:p w:rsidR="00CC248D" w:rsidRPr="00A27C58" w:rsidRDefault="00CC248D" w:rsidP="00CC248D">
      <w:pPr>
        <w:spacing w:line="360" w:lineRule="auto"/>
        <w:rPr>
          <w:b/>
          <w:sz w:val="22"/>
          <w:szCs w:val="22"/>
          <w:u w:val="single"/>
        </w:rPr>
      </w:pPr>
      <w:r>
        <w:rPr>
          <w:b/>
          <w:sz w:val="22"/>
          <w:szCs w:val="22"/>
          <w:u w:val="single"/>
        </w:rPr>
        <w:t>Fig 3.2.2: Notification API</w:t>
      </w:r>
      <w:r w:rsidRPr="00A27C58">
        <w:rPr>
          <w:b/>
          <w:sz w:val="22"/>
          <w:szCs w:val="22"/>
          <w:u w:val="single"/>
        </w:rPr>
        <w:t xml:space="preserve"> Subsystem class diagram (part of the whole VQ class Diagram)</w:t>
      </w:r>
    </w:p>
    <w:p w:rsidR="002E39DB" w:rsidRDefault="002E39DB" w:rsidP="00FD62AD"/>
    <w:p w:rsidR="002E39DB" w:rsidRDefault="002E39DB" w:rsidP="00FD62AD"/>
    <w:p w:rsidR="00FA6464" w:rsidRDefault="00523983" w:rsidP="00FD62AD">
      <w:pPr>
        <w:rPr>
          <w:ins w:id="57" w:author="Kenneth Kon" w:date="2015-03-16T11:03:00Z"/>
        </w:rPr>
      </w:pPr>
      <w:r>
        <w:lastRenderedPageBreak/>
        <w:tab/>
      </w:r>
      <w:del w:id="58" w:author="Kenneth Kon" w:date="2015-03-16T11:03:00Z">
        <w:r w:rsidR="00586A08">
          <w:rPr>
            <w:noProof/>
          </w:rPr>
          <w:drawing>
            <wp:inline distT="0" distB="0" distL="0" distR="0">
              <wp:extent cx="5486400" cy="484949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ueScheduler.png"/>
                      <pic:cNvPicPr/>
                    </pic:nvPicPr>
                    <pic:blipFill>
                      <a:blip r:embed="rId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4849495"/>
                      </a:xfrm>
                      <a:prstGeom prst="rect">
                        <a:avLst/>
                      </a:prstGeom>
                    </pic:spPr>
                  </pic:pic>
                </a:graphicData>
              </a:graphic>
            </wp:inline>
          </w:drawing>
        </w:r>
      </w:del>
    </w:p>
    <w:p w:rsidR="001D1558" w:rsidRDefault="00586A08" w:rsidP="00FD62AD">
      <w:ins w:id="59" w:author="Kenneth Kon" w:date="2015-03-16T11:06:00Z">
        <w:r>
          <w:rPr>
            <w:noProof/>
          </w:rPr>
          <w:lastRenderedPageBreak/>
          <w:drawing>
            <wp:inline distT="0" distB="0" distL="0" distR="0">
              <wp:extent cx="5476875" cy="6315075"/>
              <wp:effectExtent l="19050" t="0" r="9525" b="0"/>
              <wp:docPr id="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srcRect/>
                      <a:stretch>
                        <a:fillRect/>
                      </a:stretch>
                    </pic:blipFill>
                    <pic:spPr bwMode="auto">
                      <a:xfrm>
                        <a:off x="0" y="0"/>
                        <a:ext cx="5476875" cy="6315075"/>
                      </a:xfrm>
                      <a:prstGeom prst="rect">
                        <a:avLst/>
                      </a:prstGeom>
                      <a:noFill/>
                      <a:ln w="9525">
                        <a:noFill/>
                        <a:miter lim="800000"/>
                        <a:headEnd/>
                        <a:tailEnd/>
                      </a:ln>
                    </pic:spPr>
                  </pic:pic>
                </a:graphicData>
              </a:graphic>
            </wp:inline>
          </w:drawing>
        </w:r>
      </w:ins>
    </w:p>
    <w:p w:rsidR="00CC248D" w:rsidRPr="00A27C58" w:rsidRDefault="00CC248D" w:rsidP="00CC248D">
      <w:pPr>
        <w:spacing w:line="360" w:lineRule="auto"/>
        <w:rPr>
          <w:b/>
          <w:sz w:val="22"/>
          <w:szCs w:val="22"/>
          <w:u w:val="single"/>
        </w:rPr>
      </w:pPr>
      <w:r>
        <w:rPr>
          <w:b/>
          <w:sz w:val="22"/>
          <w:szCs w:val="22"/>
          <w:u w:val="single"/>
        </w:rPr>
        <w:t>Fig 3.2.3: Queue Scheduler</w:t>
      </w:r>
      <w:r w:rsidRPr="00A27C58">
        <w:rPr>
          <w:b/>
          <w:sz w:val="22"/>
          <w:szCs w:val="22"/>
          <w:u w:val="single"/>
        </w:rPr>
        <w:t xml:space="preserve"> Subsystem class diagram (part of the whole VQ class Diagram)</w:t>
      </w:r>
    </w:p>
    <w:p w:rsidR="00CC248D" w:rsidRDefault="00CC248D" w:rsidP="00FD62AD"/>
    <w:p w:rsidR="00CC248D" w:rsidRDefault="00CC248D" w:rsidP="00FD62AD"/>
    <w:p w:rsidR="00523983" w:rsidRDefault="00586A08" w:rsidP="00FD62AD">
      <w:del w:id="60" w:author="Kenneth Kon" w:date="2015-03-16T11:02:00Z">
        <w:r>
          <w:rPr>
            <w:noProof/>
          </w:rPr>
          <w:lastRenderedPageBreak/>
          <w:drawing>
            <wp:inline distT="0" distB="0" distL="0" distR="0">
              <wp:extent cx="5560268" cy="5257800"/>
              <wp:effectExtent l="19050" t="0" r="2332"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de Operation Subsystem Update New.png"/>
                      <pic:cNvPicPr/>
                    </pic:nvPicPr>
                    <pic:blipFill>
                      <a:blip r:embed="rId1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60268" cy="5257800"/>
                      </a:xfrm>
                      <a:prstGeom prst="rect">
                        <a:avLst/>
                      </a:prstGeom>
                    </pic:spPr>
                  </pic:pic>
                </a:graphicData>
              </a:graphic>
            </wp:inline>
          </w:drawing>
        </w:r>
      </w:del>
      <w:ins w:id="61" w:author="Kenneth Kon" w:date="2015-03-16T11:05:00Z">
        <w:r>
          <w:rPr>
            <w:noProof/>
          </w:rPr>
          <w:lastRenderedPageBreak/>
          <w:drawing>
            <wp:inline distT="0" distB="0" distL="0" distR="0">
              <wp:extent cx="5476875" cy="4619625"/>
              <wp:effectExtent l="19050" t="0" r="9525" b="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srcRect/>
                      <a:stretch>
                        <a:fillRect/>
                      </a:stretch>
                    </pic:blipFill>
                    <pic:spPr bwMode="auto">
                      <a:xfrm>
                        <a:off x="0" y="0"/>
                        <a:ext cx="5476875" cy="4619625"/>
                      </a:xfrm>
                      <a:prstGeom prst="rect">
                        <a:avLst/>
                      </a:prstGeom>
                      <a:noFill/>
                      <a:ln w="9525">
                        <a:noFill/>
                        <a:miter lim="800000"/>
                        <a:headEnd/>
                        <a:tailEnd/>
                      </a:ln>
                    </pic:spPr>
                  </pic:pic>
                </a:graphicData>
              </a:graphic>
            </wp:inline>
          </w:drawing>
        </w:r>
      </w:ins>
    </w:p>
    <w:p w:rsidR="00CC248D" w:rsidRPr="00A27C58" w:rsidRDefault="00CC248D" w:rsidP="00CC248D">
      <w:pPr>
        <w:spacing w:line="360" w:lineRule="auto"/>
        <w:rPr>
          <w:b/>
          <w:sz w:val="22"/>
          <w:szCs w:val="22"/>
          <w:u w:val="single"/>
        </w:rPr>
      </w:pPr>
      <w:r>
        <w:rPr>
          <w:b/>
          <w:sz w:val="22"/>
          <w:szCs w:val="22"/>
          <w:u w:val="single"/>
        </w:rPr>
        <w:t>Fig 3.2.4: Ride</w:t>
      </w:r>
      <w:r w:rsidRPr="00A27C58">
        <w:rPr>
          <w:b/>
          <w:sz w:val="22"/>
          <w:szCs w:val="22"/>
          <w:u w:val="single"/>
        </w:rPr>
        <w:t xml:space="preserve"> Operation Subsystem class diagram (part of the whole VQ class Diagram)</w:t>
      </w:r>
    </w:p>
    <w:p w:rsidR="00CC248D" w:rsidRDefault="00CC248D" w:rsidP="00FD62AD"/>
    <w:p w:rsidR="00CC248D" w:rsidRDefault="00CC248D" w:rsidP="00FD62AD"/>
    <w:p w:rsidR="001D1558" w:rsidRDefault="001D1558" w:rsidP="00FD62AD">
      <w:pPr>
        <w:rPr>
          <w:ins w:id="62" w:author="Kenneth Kon" w:date="2015-03-16T11:02:00Z"/>
        </w:rPr>
      </w:pPr>
    </w:p>
    <w:p w:rsidR="00523983" w:rsidRDefault="00586A08" w:rsidP="00FD62AD">
      <w:pPr>
        <w:rPr>
          <w:ins w:id="63" w:author="Kenneth Kon" w:date="2015-03-16T11:02:00Z"/>
        </w:rPr>
      </w:pPr>
      <w:del w:id="64" w:author="Kenneth Kon" w:date="2015-03-16T11:02:00Z">
        <w:r>
          <w:rPr>
            <w:noProof/>
          </w:rPr>
          <w:lastRenderedPageBreak/>
          <w:drawing>
            <wp:inline distT="0" distB="0" distL="0" distR="0">
              <wp:extent cx="5824220" cy="4759960"/>
              <wp:effectExtent l="1905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Operation.png"/>
                      <pic:cNvPicPr/>
                    </pic:nvPicPr>
                    <pic:blipFill>
                      <a:blip r:embed="rId2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824262" cy="4759994"/>
                      </a:xfrm>
                      <a:prstGeom prst="rect">
                        <a:avLst/>
                      </a:prstGeom>
                    </pic:spPr>
                  </pic:pic>
                </a:graphicData>
              </a:graphic>
            </wp:inline>
          </w:drawing>
        </w:r>
      </w:del>
    </w:p>
    <w:p w:rsidR="001D1558" w:rsidRDefault="00586A08" w:rsidP="00FD62AD">
      <w:ins w:id="65" w:author="Kenneth Kon" w:date="2015-03-16T11:02:00Z">
        <w:r>
          <w:rPr>
            <w:noProof/>
          </w:rPr>
          <w:lastRenderedPageBreak/>
          <w:drawing>
            <wp:inline distT="0" distB="0" distL="0" distR="0">
              <wp:extent cx="5476875" cy="5162550"/>
              <wp:effectExtent l="19050" t="0" r="9525" b="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srcRect/>
                      <a:stretch>
                        <a:fillRect/>
                      </a:stretch>
                    </pic:blipFill>
                    <pic:spPr bwMode="auto">
                      <a:xfrm>
                        <a:off x="0" y="0"/>
                        <a:ext cx="5476875" cy="5162550"/>
                      </a:xfrm>
                      <a:prstGeom prst="rect">
                        <a:avLst/>
                      </a:prstGeom>
                      <a:noFill/>
                      <a:ln w="9525">
                        <a:noFill/>
                        <a:miter lim="800000"/>
                        <a:headEnd/>
                        <a:tailEnd/>
                      </a:ln>
                    </pic:spPr>
                  </pic:pic>
                </a:graphicData>
              </a:graphic>
            </wp:inline>
          </w:drawing>
        </w:r>
      </w:ins>
    </w:p>
    <w:p w:rsidR="00CC248D" w:rsidRPr="00A27C58" w:rsidRDefault="00CC248D" w:rsidP="00CC248D">
      <w:pPr>
        <w:spacing w:line="360" w:lineRule="auto"/>
        <w:rPr>
          <w:b/>
          <w:sz w:val="22"/>
          <w:szCs w:val="22"/>
          <w:u w:val="single"/>
        </w:rPr>
      </w:pPr>
      <w:r>
        <w:rPr>
          <w:b/>
          <w:sz w:val="22"/>
          <w:szCs w:val="22"/>
          <w:u w:val="single"/>
        </w:rPr>
        <w:t>Fig 3.2.5: User</w:t>
      </w:r>
      <w:r w:rsidRPr="00A27C58">
        <w:rPr>
          <w:b/>
          <w:sz w:val="22"/>
          <w:szCs w:val="22"/>
          <w:u w:val="single"/>
        </w:rPr>
        <w:t xml:space="preserve"> Operation Subsystem class diagram (part of the whole VQ class Diagram)</w:t>
      </w:r>
    </w:p>
    <w:p w:rsidR="00CC248D" w:rsidRDefault="00CC248D" w:rsidP="00FD62AD">
      <w:pPr>
        <w:rPr>
          <w:ins w:id="66" w:author="Kenneth Kon" w:date="2015-03-13T17:55:00Z"/>
        </w:rPr>
      </w:pPr>
    </w:p>
    <w:p w:rsidR="00675FE2" w:rsidRDefault="00586A08" w:rsidP="00FD62AD">
      <w:pPr>
        <w:rPr>
          <w:ins w:id="67" w:author="Kenneth Kon" w:date="2015-03-13T17:55:00Z"/>
        </w:rPr>
      </w:pPr>
      <w:ins w:id="68" w:author="Kenneth Kon" w:date="2015-03-13T17:55:00Z">
        <w:r>
          <w:rPr>
            <w:noProof/>
          </w:rPr>
          <w:lastRenderedPageBreak/>
          <w:drawing>
            <wp:inline distT="0" distB="0" distL="0" distR="0">
              <wp:extent cx="5473700" cy="3136900"/>
              <wp:effectExtent l="1905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73700" cy="3136900"/>
                      </a:xfrm>
                      <a:prstGeom prst="rect">
                        <a:avLst/>
                      </a:prstGeom>
                      <a:noFill/>
                      <a:ln w="9525">
                        <a:noFill/>
                        <a:miter lim="800000"/>
                        <a:headEnd/>
                        <a:tailEnd/>
                      </a:ln>
                    </pic:spPr>
                  </pic:pic>
                </a:graphicData>
              </a:graphic>
            </wp:inline>
          </w:drawing>
        </w:r>
      </w:ins>
    </w:p>
    <w:p w:rsidR="00675FE2" w:rsidRPr="00FD62AD" w:rsidRDefault="00675FE2" w:rsidP="00FD62AD">
      <w:ins w:id="69" w:author="Kenneth Kon" w:date="2015-03-13T17:55:00Z">
        <w:r>
          <w:rPr>
            <w:b/>
            <w:sz w:val="22"/>
            <w:szCs w:val="22"/>
            <w:u w:val="single"/>
          </w:rPr>
          <w:t>Fig 3.2.6: Admin</w:t>
        </w:r>
        <w:r w:rsidRPr="00A27C58">
          <w:rPr>
            <w:b/>
            <w:sz w:val="22"/>
            <w:szCs w:val="22"/>
            <w:u w:val="single"/>
          </w:rPr>
          <w:t xml:space="preserve"> Operation Subsystem class diagram (part of the whole VQ class Diagram)</w:t>
        </w:r>
      </w:ins>
    </w:p>
    <w:p w:rsidR="00761E1D" w:rsidRDefault="00FA6464" w:rsidP="00FA6464">
      <w:pPr>
        <w:pStyle w:val="Heading2"/>
      </w:pPr>
      <w:bookmarkStart w:id="70" w:name="_Toc374055172"/>
      <w:bookmarkStart w:id="71" w:name="_Toc267906015"/>
      <w:bookmarkStart w:id="72" w:name="_Toc279763920"/>
      <w:r w:rsidRPr="00840127">
        <w:t>3.3 Dynamic Model</w:t>
      </w:r>
      <w:bookmarkEnd w:id="70"/>
      <w:bookmarkEnd w:id="71"/>
      <w:bookmarkEnd w:id="72"/>
      <w:r w:rsidRPr="00840127">
        <w:t xml:space="preserve"> </w:t>
      </w:r>
      <w:bookmarkStart w:id="73" w:name="_Toc374055173"/>
      <w:bookmarkStart w:id="74" w:name="_Toc267906016"/>
    </w:p>
    <w:p w:rsidR="00D36DE8" w:rsidRDefault="00D36DE8" w:rsidP="00D36DE8">
      <w:pPr>
        <w:rPr>
          <w:rFonts w:eastAsiaTheme="majorEastAsia"/>
        </w:rPr>
      </w:pPr>
    </w:p>
    <w:p w:rsidR="00655C9D" w:rsidRPr="001443F1" w:rsidRDefault="00655C9D" w:rsidP="00655C9D">
      <w:pPr>
        <w:rPr>
          <w:u w:val="single"/>
        </w:rPr>
      </w:pPr>
      <w:r w:rsidRPr="001443F1">
        <w:rPr>
          <w:u w:val="single"/>
        </w:rPr>
        <w:t>VQ01-Login:</w:t>
      </w:r>
    </w:p>
    <w:p w:rsidR="00655C9D" w:rsidRPr="001443F1" w:rsidRDefault="00655C9D" w:rsidP="00655C9D">
      <w:pPr>
        <w:rPr>
          <w:u w:val="single"/>
        </w:rPr>
      </w:pPr>
      <w:r>
        <w:rPr>
          <w:noProof/>
          <w:u w:val="single"/>
        </w:rPr>
        <w:drawing>
          <wp:inline distT="0" distB="0" distL="0" distR="0">
            <wp:extent cx="5933440" cy="3088640"/>
            <wp:effectExtent l="0" t="0" r="10160" b="10160"/>
            <wp:docPr id="26" name="Picture 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pic:cNvPicPr>
                      <a:picLocks noChangeAspect="1" noChangeArrowheads="1"/>
                    </pic:cNvPicPr>
                  </pic:nvPicPr>
                  <pic:blipFill>
                    <a:blip r:embed="rId2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308864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VQ02-Logout:</w:t>
      </w:r>
    </w:p>
    <w:p w:rsidR="00655C9D" w:rsidRPr="001443F1" w:rsidRDefault="00655C9D" w:rsidP="00655C9D">
      <w:pPr>
        <w:rPr>
          <w:u w:val="single"/>
        </w:rPr>
      </w:pPr>
    </w:p>
    <w:p w:rsidR="00655C9D" w:rsidRPr="001443F1" w:rsidRDefault="00655C9D" w:rsidP="00655C9D">
      <w:r>
        <w:rPr>
          <w:noProof/>
        </w:rPr>
        <w:lastRenderedPageBreak/>
        <w:drawing>
          <wp:inline distT="0" distB="0" distL="0" distR="0">
            <wp:extent cx="5933440" cy="3515360"/>
            <wp:effectExtent l="0" t="0" r="10160" b="0"/>
            <wp:docPr id="25" name="Picture 4"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ut"/>
                    <pic:cNvPicPr>
                      <a:picLocks noChangeAspect="1" noChangeArrowheads="1"/>
                    </pic:cNvPicPr>
                  </pic:nvPicPr>
                  <pic:blipFill>
                    <a:blip r:embed="rId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351536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VQ03-Reset Password:</w:t>
      </w:r>
    </w:p>
    <w:p w:rsidR="00655C9D" w:rsidRPr="001443F1" w:rsidRDefault="00655C9D" w:rsidP="00655C9D"/>
    <w:p w:rsidR="00655C9D" w:rsidRPr="001443F1" w:rsidRDefault="00655C9D" w:rsidP="00655C9D">
      <w:r>
        <w:rPr>
          <w:noProof/>
        </w:rPr>
        <w:drawing>
          <wp:inline distT="0" distB="0" distL="0" distR="0">
            <wp:extent cx="5943600" cy="3393440"/>
            <wp:effectExtent l="0" t="0" r="0" b="10160"/>
            <wp:docPr id="24" name="Picture 5" descr="Reset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etPassword"/>
                    <pic:cNvPicPr>
                      <a:picLocks noChangeAspect="1" noChangeArrowheads="1"/>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393440"/>
                    </a:xfrm>
                    <a:prstGeom prst="rect">
                      <a:avLst/>
                    </a:prstGeom>
                    <a:noFill/>
                    <a:ln>
                      <a:noFill/>
                    </a:ln>
                  </pic:spPr>
                </pic:pic>
              </a:graphicData>
            </a:graphic>
          </wp:inline>
        </w:drawing>
      </w:r>
    </w:p>
    <w:p w:rsidR="00655C9D" w:rsidRPr="001443F1" w:rsidRDefault="00655C9D" w:rsidP="00655C9D"/>
    <w:p w:rsidR="00655C9D" w:rsidRPr="001443F1" w:rsidRDefault="00655C9D" w:rsidP="00655C9D">
      <w:pPr>
        <w:rPr>
          <w:u w:val="single"/>
        </w:rPr>
      </w:pPr>
      <w:r w:rsidRPr="001443F1">
        <w:rPr>
          <w:u w:val="single"/>
        </w:rPr>
        <w:t>VQ05 - Register New User</w:t>
      </w:r>
    </w:p>
    <w:p w:rsidR="00655C9D" w:rsidRPr="001443F1" w:rsidRDefault="00655C9D" w:rsidP="00655C9D">
      <w:pPr>
        <w:rPr>
          <w:u w:val="single"/>
        </w:rPr>
      </w:pPr>
    </w:p>
    <w:p w:rsidR="00655C9D" w:rsidRPr="001443F1" w:rsidRDefault="00655C9D" w:rsidP="00655C9D">
      <w:pPr>
        <w:rPr>
          <w:b/>
          <w:bCs/>
          <w:sz w:val="22"/>
          <w:szCs w:val="22"/>
        </w:rPr>
      </w:pPr>
      <w:r>
        <w:rPr>
          <w:b/>
          <w:bCs/>
          <w:noProof/>
          <w:sz w:val="22"/>
          <w:szCs w:val="22"/>
        </w:rPr>
        <w:lastRenderedPageBreak/>
        <w:drawing>
          <wp:inline distT="0" distB="0" distL="0" distR="0">
            <wp:extent cx="5933440" cy="3007360"/>
            <wp:effectExtent l="0" t="0" r="10160" b="0"/>
            <wp:docPr id="23" name="Picture 6" descr="RegisterNew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NewUser"/>
                    <pic:cNvPicPr>
                      <a:picLocks noChangeAspect="1" noChangeArrowheads="1"/>
                    </pic:cNvPicPr>
                  </pic:nvPicPr>
                  <pic:blipFill>
                    <a:blip r:embed="rId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3007360"/>
                    </a:xfrm>
                    <a:prstGeom prst="rect">
                      <a:avLst/>
                    </a:prstGeom>
                    <a:noFill/>
                    <a:ln>
                      <a:noFill/>
                    </a:ln>
                  </pic:spPr>
                </pic:pic>
              </a:graphicData>
            </a:graphic>
          </wp:inline>
        </w:drawing>
      </w:r>
    </w:p>
    <w:p w:rsidR="00655C9D" w:rsidRPr="001443F1" w:rsidRDefault="00655C9D" w:rsidP="00655C9D">
      <w:pPr>
        <w:rPr>
          <w:b/>
          <w:bCs/>
          <w:sz w:val="22"/>
          <w:szCs w:val="22"/>
        </w:rPr>
      </w:pPr>
    </w:p>
    <w:p w:rsidR="00655C9D" w:rsidRPr="001443F1" w:rsidRDefault="00655C9D" w:rsidP="00655C9D">
      <w:pPr>
        <w:widowControl w:val="0"/>
        <w:autoSpaceDE w:val="0"/>
        <w:autoSpaceDN w:val="0"/>
        <w:adjustRightInd w:val="0"/>
        <w:rPr>
          <w:u w:val="single"/>
        </w:rPr>
      </w:pPr>
      <w:r w:rsidRPr="001443F1">
        <w:rPr>
          <w:u w:val="single"/>
        </w:rPr>
        <w:t>VQ06 – Select Ride</w:t>
      </w:r>
    </w:p>
    <w:p w:rsidR="00655C9D" w:rsidRPr="001443F1" w:rsidRDefault="00655C9D" w:rsidP="00655C9D">
      <w:pPr>
        <w:widowControl w:val="0"/>
        <w:autoSpaceDE w:val="0"/>
        <w:autoSpaceDN w:val="0"/>
        <w:adjustRightInd w:val="0"/>
        <w:rPr>
          <w:u w:val="single"/>
        </w:rPr>
      </w:pPr>
    </w:p>
    <w:p w:rsidR="00655C9D" w:rsidRPr="001443F1" w:rsidRDefault="00655C9D" w:rsidP="00655C9D">
      <w:r>
        <w:rPr>
          <w:noProof/>
        </w:rPr>
        <w:drawing>
          <wp:inline distT="0" distB="0" distL="0" distR="0">
            <wp:extent cx="5943600" cy="2743200"/>
            <wp:effectExtent l="0" t="0" r="0" b="0"/>
            <wp:docPr id="22" name="Picture 7" descr="Select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lectRide"/>
                    <pic:cNvPicPr>
                      <a:picLocks noChangeAspect="1" noChangeArrowheads="1"/>
                    </pic:cNvPicPr>
                  </pic:nvPicPr>
                  <pic:blipFill>
                    <a:blip r:embed="rId2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655C9D" w:rsidRPr="001443F1" w:rsidRDefault="00655C9D" w:rsidP="00655C9D"/>
    <w:p w:rsidR="00655C9D" w:rsidRPr="001443F1" w:rsidRDefault="00655C9D" w:rsidP="00655C9D">
      <w:pPr>
        <w:rPr>
          <w:u w:val="single"/>
        </w:rPr>
      </w:pPr>
      <w:r w:rsidRPr="001443F1">
        <w:rPr>
          <w:u w:val="single"/>
        </w:rPr>
        <w:t>VQ07 – Add Ride</w:t>
      </w:r>
      <w:r>
        <w:rPr>
          <w:u w:val="single"/>
        </w:rPr>
        <w:t xml:space="preserve"> (Queue User for Ride)</w:t>
      </w:r>
    </w:p>
    <w:p w:rsidR="00655C9D" w:rsidRPr="001443F1" w:rsidRDefault="00655C9D" w:rsidP="00655C9D">
      <w:pPr>
        <w:rPr>
          <w:u w:val="single"/>
        </w:rPr>
      </w:pPr>
    </w:p>
    <w:p w:rsidR="00655C9D" w:rsidRPr="001443F1" w:rsidRDefault="00655C9D" w:rsidP="00655C9D">
      <w:pPr>
        <w:rPr>
          <w:u w:val="single"/>
        </w:rPr>
      </w:pPr>
      <w:r>
        <w:rPr>
          <w:noProof/>
          <w:u w:val="single"/>
        </w:rPr>
        <w:lastRenderedPageBreak/>
        <w:drawing>
          <wp:inline distT="0" distB="0" distL="0" distR="0">
            <wp:extent cx="5943600" cy="2743200"/>
            <wp:effectExtent l="0" t="0" r="0" b="0"/>
            <wp:docPr id="21" name="Picture 8" descr="QueueUserFor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eueUserForRide"/>
                    <pic:cNvPicPr>
                      <a:picLocks noChangeAspect="1" noChangeArrowheads="1"/>
                    </pic:cNvPicPr>
                  </pic:nvPicPr>
                  <pic:blipFill>
                    <a:blip r:embed="rId2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VQ08 - Edit User's Profile</w:t>
      </w:r>
    </w:p>
    <w:p w:rsidR="00655C9D" w:rsidRDefault="00655C9D" w:rsidP="00655C9D">
      <w:pPr>
        <w:rPr>
          <w:u w:val="single"/>
        </w:rPr>
      </w:pPr>
    </w:p>
    <w:p w:rsidR="00655C9D" w:rsidRPr="001443F1" w:rsidRDefault="00655C9D" w:rsidP="00655C9D">
      <w:pPr>
        <w:rPr>
          <w:u w:val="single"/>
        </w:rPr>
      </w:pPr>
      <w:r>
        <w:rPr>
          <w:noProof/>
          <w:u w:val="single"/>
        </w:rPr>
        <w:drawing>
          <wp:inline distT="0" distB="0" distL="0" distR="0">
            <wp:extent cx="5933440" cy="3139440"/>
            <wp:effectExtent l="0" t="0" r="10160" b="10160"/>
            <wp:docPr id="20" name="Picture 9" descr="EditUse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UserProfile"/>
                    <pic:cNvPicPr>
                      <a:picLocks noChangeAspect="1" noChangeArrowheads="1"/>
                    </pic:cNvPicPr>
                  </pic:nvPicPr>
                  <pic:blipFill>
                    <a:blip r:embed="rId3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313944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p>
    <w:p w:rsidR="00655C9D" w:rsidRPr="001443F1" w:rsidRDefault="00655C9D" w:rsidP="00655C9D">
      <w:pPr>
        <w:rPr>
          <w:u w:val="single"/>
        </w:rPr>
      </w:pPr>
      <w:r w:rsidRPr="001443F1">
        <w:rPr>
          <w:u w:val="single"/>
        </w:rPr>
        <w:t>VQ09 - Disable User's Account</w:t>
      </w:r>
    </w:p>
    <w:p w:rsidR="00655C9D" w:rsidRPr="001443F1" w:rsidRDefault="00655C9D" w:rsidP="00655C9D">
      <w:pPr>
        <w:rPr>
          <w:u w:val="single"/>
        </w:rPr>
      </w:pPr>
    </w:p>
    <w:p w:rsidR="00655C9D" w:rsidRPr="001443F1" w:rsidRDefault="00655C9D" w:rsidP="00655C9D">
      <w:pPr>
        <w:rPr>
          <w:u w:val="single"/>
        </w:rPr>
      </w:pPr>
    </w:p>
    <w:p w:rsidR="00655C9D" w:rsidRPr="001443F1" w:rsidRDefault="00655C9D" w:rsidP="00655C9D">
      <w:pPr>
        <w:rPr>
          <w:u w:val="single"/>
        </w:rPr>
      </w:pPr>
      <w:r>
        <w:rPr>
          <w:noProof/>
          <w:u w:val="single"/>
        </w:rPr>
        <w:lastRenderedPageBreak/>
        <w:drawing>
          <wp:inline distT="0" distB="0" distL="0" distR="0">
            <wp:extent cx="5933440" cy="2611120"/>
            <wp:effectExtent l="0" t="0" r="10160" b="5080"/>
            <wp:docPr id="19" name="Picture 10" descr="Dis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ableUserAcct"/>
                    <pic:cNvPicPr>
                      <a:picLocks noChangeAspect="1" noChangeArrowheads="1"/>
                    </pic:cNvPicPr>
                  </pic:nvPicPr>
                  <pic:blipFill>
                    <a:blip r:embed="rId3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261112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VQ10 - Enable User's Account</w:t>
      </w:r>
    </w:p>
    <w:p w:rsidR="00655C9D" w:rsidRPr="001443F1" w:rsidRDefault="00655C9D" w:rsidP="00655C9D">
      <w:pPr>
        <w:rPr>
          <w:u w:val="single"/>
        </w:rPr>
      </w:pPr>
    </w:p>
    <w:p w:rsidR="00655C9D" w:rsidRPr="001443F1" w:rsidRDefault="00655C9D" w:rsidP="00655C9D">
      <w:pPr>
        <w:rPr>
          <w:b/>
          <w:bCs/>
        </w:rPr>
      </w:pPr>
      <w:r>
        <w:rPr>
          <w:b/>
          <w:bCs/>
          <w:noProof/>
        </w:rPr>
        <w:drawing>
          <wp:inline distT="0" distB="0" distL="0" distR="0">
            <wp:extent cx="5943600" cy="2692400"/>
            <wp:effectExtent l="0" t="0" r="0" b="0"/>
            <wp:docPr id="18" name="Picture 11" descr="En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ableUserAcct"/>
                    <pic:cNvPicPr>
                      <a:picLocks noChangeAspect="1" noChangeArrowheads="1"/>
                    </pic:cNvPicPr>
                  </pic:nvPicPr>
                  <pic:blipFill>
                    <a:blip r:embed="rId3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692400"/>
                    </a:xfrm>
                    <a:prstGeom prst="rect">
                      <a:avLst/>
                    </a:prstGeom>
                    <a:noFill/>
                    <a:ln>
                      <a:noFill/>
                    </a:ln>
                  </pic:spPr>
                </pic:pic>
              </a:graphicData>
            </a:graphic>
          </wp:inline>
        </w:drawing>
      </w:r>
    </w:p>
    <w:p w:rsidR="00655C9D" w:rsidRPr="001443F1" w:rsidRDefault="00655C9D" w:rsidP="00655C9D">
      <w:pPr>
        <w:rPr>
          <w:b/>
          <w:bCs/>
        </w:rPr>
      </w:pPr>
    </w:p>
    <w:p w:rsidR="00655C9D" w:rsidRPr="001443F1" w:rsidRDefault="00655C9D" w:rsidP="00655C9D">
      <w:pPr>
        <w:rPr>
          <w:u w:val="single"/>
        </w:rPr>
      </w:pPr>
      <w:r w:rsidRPr="001443F1">
        <w:rPr>
          <w:u w:val="single"/>
        </w:rPr>
        <w:t>VQ11 – Delete a Registered Ride</w:t>
      </w:r>
      <w:r>
        <w:rPr>
          <w:u w:val="single"/>
        </w:rPr>
        <w:t xml:space="preserve"> (De-queue User from Ride)</w:t>
      </w:r>
    </w:p>
    <w:p w:rsidR="00655C9D" w:rsidRPr="001443F1" w:rsidRDefault="00655C9D" w:rsidP="00655C9D">
      <w:pPr>
        <w:rPr>
          <w:u w:val="single"/>
        </w:rPr>
      </w:pPr>
    </w:p>
    <w:p w:rsidR="00655C9D" w:rsidRPr="001443F1" w:rsidRDefault="00655C9D" w:rsidP="00655C9D">
      <w:pPr>
        <w:rPr>
          <w:u w:val="single"/>
        </w:rPr>
      </w:pPr>
      <w:r>
        <w:rPr>
          <w:noProof/>
          <w:u w:val="single"/>
        </w:rPr>
        <w:lastRenderedPageBreak/>
        <w:drawing>
          <wp:inline distT="0" distB="0" distL="0" distR="0">
            <wp:extent cx="5933440" cy="2743200"/>
            <wp:effectExtent l="0" t="0" r="10160" b="0"/>
            <wp:docPr id="17" name="Picture 12" descr="DequeueUserFrom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queueUserFromRide"/>
                    <pic:cNvPicPr>
                      <a:picLocks noChangeAspect="1" noChangeArrowheads="1"/>
                    </pic:cNvPicPr>
                  </pic:nvPicPr>
                  <pic:blipFill>
                    <a:blip r:embed="rId3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274320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autoSpaceDE w:val="0"/>
        <w:autoSpaceDN w:val="0"/>
        <w:adjustRightInd w:val="0"/>
        <w:rPr>
          <w:u w:val="single"/>
        </w:rPr>
      </w:pPr>
      <w:r w:rsidRPr="001443F1">
        <w:rPr>
          <w:u w:val="single"/>
        </w:rPr>
        <w:t xml:space="preserve">VQ12 – View Available Rides </w:t>
      </w:r>
    </w:p>
    <w:p w:rsidR="00655C9D" w:rsidRPr="001443F1" w:rsidRDefault="00655C9D" w:rsidP="00655C9D">
      <w:pPr>
        <w:rPr>
          <w:u w:val="single"/>
        </w:rPr>
      </w:pPr>
    </w:p>
    <w:p w:rsidR="00655C9D" w:rsidRPr="001443F1" w:rsidRDefault="00655C9D" w:rsidP="00655C9D">
      <w:pPr>
        <w:rPr>
          <w:u w:val="single"/>
        </w:rPr>
      </w:pPr>
      <w:r>
        <w:rPr>
          <w:noProof/>
          <w:u w:val="single"/>
        </w:rPr>
        <w:drawing>
          <wp:inline distT="0" distB="0" distL="0" distR="0">
            <wp:extent cx="5943600" cy="1879600"/>
            <wp:effectExtent l="0" t="0" r="0" b="0"/>
            <wp:docPr id="16" name="Picture 13" descr="ViewAvailableR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ewAvailableRides"/>
                    <pic:cNvPicPr>
                      <a:picLocks noChangeAspect="1" noChangeArrowheads="1"/>
                    </pic:cNvPicPr>
                  </pic:nvPicPr>
                  <pic:blipFill>
                    <a:blip r:embed="rId3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autoSpaceDE w:val="0"/>
        <w:autoSpaceDN w:val="0"/>
        <w:adjustRightInd w:val="0"/>
        <w:rPr>
          <w:b/>
          <w:bCs/>
        </w:rPr>
      </w:pPr>
      <w:r w:rsidRPr="001443F1">
        <w:rPr>
          <w:u w:val="single"/>
        </w:rPr>
        <w:t>VQ13 – View User Activity</w:t>
      </w:r>
      <w:r w:rsidRPr="001443F1">
        <w:rPr>
          <w:b/>
          <w:bCs/>
        </w:rPr>
        <w:t xml:space="preserve"> </w:t>
      </w:r>
    </w:p>
    <w:p w:rsidR="00655C9D" w:rsidRPr="001443F1" w:rsidRDefault="00655C9D" w:rsidP="00655C9D">
      <w:pPr>
        <w:rPr>
          <w:u w:val="single"/>
        </w:rPr>
      </w:pPr>
    </w:p>
    <w:p w:rsidR="00655C9D" w:rsidRPr="001443F1" w:rsidRDefault="00655C9D" w:rsidP="00655C9D">
      <w:pPr>
        <w:rPr>
          <w:u w:val="single"/>
        </w:rPr>
      </w:pPr>
      <w:r>
        <w:rPr>
          <w:noProof/>
          <w:u w:val="single"/>
        </w:rPr>
        <w:drawing>
          <wp:inline distT="0" distB="0" distL="0" distR="0">
            <wp:extent cx="5933440" cy="2184400"/>
            <wp:effectExtent l="0" t="0" r="10160" b="0"/>
            <wp:docPr id="15" name="Picture 3" descr="ViewUserActiv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UserActivit"/>
                    <pic:cNvPicPr>
                      <a:picLocks noChangeAspect="1" noChangeArrowheads="1"/>
                    </pic:cNvPicPr>
                  </pic:nvPicPr>
                  <pic:blipFill>
                    <a:blip r:embed="rId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2184400"/>
                    </a:xfrm>
                    <a:prstGeom prst="rect">
                      <a:avLst/>
                    </a:prstGeom>
                    <a:noFill/>
                    <a:ln>
                      <a:noFill/>
                    </a:ln>
                  </pic:spPr>
                </pic:pic>
              </a:graphicData>
            </a:graphic>
          </wp:inline>
        </w:drawing>
      </w:r>
    </w:p>
    <w:p w:rsidR="00655C9D" w:rsidRDefault="00655C9D" w:rsidP="00655C9D">
      <w:pPr>
        <w:rPr>
          <w:u w:val="single"/>
        </w:rPr>
      </w:pPr>
    </w:p>
    <w:p w:rsidR="00655C9D" w:rsidRDefault="00655C9D" w:rsidP="00655C9D">
      <w:pPr>
        <w:rPr>
          <w:u w:val="single"/>
        </w:rPr>
      </w:pPr>
      <w:r>
        <w:rPr>
          <w:u w:val="single"/>
        </w:rPr>
        <w:lastRenderedPageBreak/>
        <w:t>VQ14</w:t>
      </w:r>
      <w:r w:rsidRPr="001443F1">
        <w:rPr>
          <w:u w:val="single"/>
        </w:rPr>
        <w:t xml:space="preserve"> – </w:t>
      </w:r>
      <w:r>
        <w:rPr>
          <w:u w:val="single"/>
        </w:rPr>
        <w:t>Receive Notification (before ride time approaches)</w:t>
      </w:r>
    </w:p>
    <w:p w:rsidR="00655C9D" w:rsidRDefault="00655C9D" w:rsidP="00655C9D">
      <w:pPr>
        <w:rPr>
          <w:u w:val="single"/>
        </w:rPr>
      </w:pPr>
    </w:p>
    <w:p w:rsidR="00655C9D" w:rsidRDefault="00655C9D" w:rsidP="00655C9D">
      <w:pPr>
        <w:rPr>
          <w:rFonts w:eastAsiaTheme="majorEastAsia"/>
        </w:rPr>
      </w:pPr>
      <w:r>
        <w:rPr>
          <w:noProof/>
          <w:u w:val="single"/>
        </w:rPr>
        <w:drawing>
          <wp:inline distT="0" distB="0" distL="0" distR="0">
            <wp:extent cx="5933440" cy="2621280"/>
            <wp:effectExtent l="0" t="0" r="10160" b="0"/>
            <wp:docPr id="14" name="Picture 2" descr="Receive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ceiveNotification"/>
                    <pic:cNvPicPr>
                      <a:picLocks noChangeAspect="1" noChangeArrowheads="1"/>
                    </pic:cNvPicPr>
                  </pic:nvPicPr>
                  <pic:blipFill>
                    <a:blip r:embed="rId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2621280"/>
                    </a:xfrm>
                    <a:prstGeom prst="rect">
                      <a:avLst/>
                    </a:prstGeom>
                    <a:noFill/>
                    <a:ln>
                      <a:noFill/>
                    </a:ln>
                  </pic:spPr>
                </pic:pic>
              </a:graphicData>
            </a:graphic>
          </wp:inline>
        </w:drawing>
      </w:r>
    </w:p>
    <w:p w:rsidR="008F6FEC" w:rsidRDefault="008F6FEC" w:rsidP="00655C9D">
      <w:pPr>
        <w:rPr>
          <w:rFonts w:eastAsiaTheme="majorEastAsia"/>
        </w:rPr>
      </w:pPr>
    </w:p>
    <w:p w:rsidR="00A261B4" w:rsidRDefault="00A261B4" w:rsidP="008F6FEC">
      <w:pPr>
        <w:rPr>
          <w:u w:val="single"/>
        </w:rPr>
      </w:pPr>
    </w:p>
    <w:p w:rsidR="00834ACD" w:rsidRDefault="00834ACD" w:rsidP="00834ACD">
      <w:pPr>
        <w:rPr>
          <w:ins w:id="75" w:author="Kenneth Kon" w:date="2015-03-16T11:43:00Z"/>
          <w:u w:val="single"/>
        </w:rPr>
      </w:pPr>
      <w:bookmarkStart w:id="76" w:name="_Toc279763921"/>
      <w:ins w:id="77" w:author="Kenneth Kon" w:date="2015-03-16T11:43:00Z">
        <w:r>
          <w:rPr>
            <w:u w:val="single"/>
          </w:rPr>
          <w:t>VQ15</w:t>
        </w:r>
        <w:r w:rsidRPr="001443F1">
          <w:rPr>
            <w:u w:val="single"/>
          </w:rPr>
          <w:t xml:space="preserve"> – </w:t>
        </w:r>
        <w:r>
          <w:rPr>
            <w:u w:val="single"/>
          </w:rPr>
          <w:t xml:space="preserve"> Find Wait Times</w:t>
        </w:r>
        <w:r w:rsidR="00586A08">
          <w:rPr>
            <w:noProof/>
          </w:rPr>
          <w:drawing>
            <wp:inline distT="0" distB="0" distL="0" distR="0">
              <wp:extent cx="5932805" cy="4279265"/>
              <wp:effectExtent l="19050" t="0" r="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srcRect/>
                      <a:stretch>
                        <a:fillRect/>
                      </a:stretch>
                    </pic:blipFill>
                    <pic:spPr bwMode="auto">
                      <a:xfrm>
                        <a:off x="0" y="0"/>
                        <a:ext cx="5932805" cy="4279265"/>
                      </a:xfrm>
                      <a:prstGeom prst="rect">
                        <a:avLst/>
                      </a:prstGeom>
                      <a:noFill/>
                      <a:ln w="9525">
                        <a:noFill/>
                        <a:miter lim="800000"/>
                        <a:headEnd/>
                        <a:tailEnd/>
                      </a:ln>
                    </pic:spPr>
                  </pic:pic>
                </a:graphicData>
              </a:graphic>
            </wp:inline>
          </w:drawing>
        </w:r>
      </w:ins>
    </w:p>
    <w:p w:rsidR="00B51559" w:rsidRDefault="00B51559" w:rsidP="00B51559">
      <w:pPr>
        <w:rPr>
          <w:ins w:id="78" w:author="Kenneth Kon" w:date="2015-03-13T19:10:00Z"/>
          <w:u w:val="single"/>
        </w:rPr>
      </w:pPr>
    </w:p>
    <w:p w:rsidR="00B51559" w:rsidRDefault="00B51559" w:rsidP="00B51559">
      <w:pPr>
        <w:pStyle w:val="Heading2"/>
        <w:rPr>
          <w:ins w:id="79" w:author="Kenneth Kon" w:date="2015-03-13T19:10:00Z"/>
        </w:rPr>
      </w:pPr>
    </w:p>
    <w:p w:rsidR="00B51559" w:rsidRPr="003A08B9" w:rsidRDefault="00B51559" w:rsidP="00B51559">
      <w:pPr>
        <w:pStyle w:val="Heading2"/>
        <w:rPr>
          <w:ins w:id="80" w:author="Kenneth Kon" w:date="2015-03-13T19:10:00Z"/>
          <w:rFonts w:ascii="Times New Roman" w:hAnsi="Times New Roman"/>
          <w:color w:val="auto"/>
          <w:sz w:val="24"/>
          <w:szCs w:val="24"/>
          <w:u w:val="single"/>
        </w:rPr>
      </w:pPr>
      <w:ins w:id="81" w:author="Kenneth Kon" w:date="2015-03-13T19:10:00Z">
        <w:r w:rsidRPr="003A08B9">
          <w:rPr>
            <w:rFonts w:ascii="Times New Roman" w:hAnsi="Times New Roman"/>
            <w:color w:val="auto"/>
            <w:sz w:val="24"/>
            <w:szCs w:val="24"/>
            <w:u w:val="single"/>
          </w:rPr>
          <w:t xml:space="preserve">VQ16 –  </w:t>
        </w:r>
        <w:r w:rsidRPr="00A704A9">
          <w:rPr>
            <w:rFonts w:ascii="Times New Roman" w:hAnsi="Times New Roman"/>
            <w:b w:val="0"/>
            <w:color w:val="auto"/>
            <w:sz w:val="24"/>
            <w:szCs w:val="24"/>
            <w:u w:val="single"/>
          </w:rPr>
          <w:t>Add Queue</w:t>
        </w:r>
      </w:ins>
    </w:p>
    <w:p w:rsidR="00B51559" w:rsidRDefault="00586A08" w:rsidP="00B51559">
      <w:pPr>
        <w:pStyle w:val="Heading2"/>
        <w:ind w:left="-1260"/>
        <w:rPr>
          <w:ins w:id="82" w:author="Kenneth Kon" w:date="2015-03-13T19:10:00Z"/>
        </w:rPr>
      </w:pPr>
      <w:ins w:id="83" w:author="Kenneth Kon" w:date="2015-03-16T11:44:00Z">
        <w:r>
          <w:rPr>
            <w:noProof/>
          </w:rPr>
          <w:drawing>
            <wp:inline distT="114300" distB="114300" distL="114300" distR="114300">
              <wp:extent cx="5486400" cy="4419600"/>
              <wp:effectExtent l="19050" t="0" r="0" b="0"/>
              <wp:docPr id="4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cstate="print"/>
                      <a:srcRect/>
                      <a:stretch>
                        <a:fillRect/>
                      </a:stretch>
                    </pic:blipFill>
                    <pic:spPr>
                      <a:xfrm>
                        <a:off x="0" y="0"/>
                        <a:ext cx="5486400" cy="4419600"/>
                      </a:xfrm>
                      <a:prstGeom prst="rect">
                        <a:avLst/>
                      </a:prstGeom>
                      <a:ln/>
                    </pic:spPr>
                  </pic:pic>
                </a:graphicData>
              </a:graphic>
            </wp:inline>
          </w:drawing>
        </w:r>
      </w:ins>
      <w:ins w:id="84" w:author="Kenneth Kon" w:date="2015-03-13T19:10:00Z">
        <w:r w:rsidR="00B51559">
          <w:tab/>
        </w:r>
        <w:r w:rsidR="00B51559">
          <w:tab/>
        </w:r>
      </w:ins>
    </w:p>
    <w:p w:rsidR="00B51559" w:rsidRDefault="00B51559" w:rsidP="00B51559">
      <w:pPr>
        <w:pStyle w:val="Heading2"/>
        <w:ind w:left="-1260"/>
        <w:rPr>
          <w:ins w:id="85" w:author="Kenneth Kon" w:date="2015-03-13T19:10:00Z"/>
        </w:rPr>
      </w:pPr>
      <w:ins w:id="86" w:author="Kenneth Kon" w:date="2015-03-13T19:10:00Z">
        <w:r>
          <w:t xml:space="preserve">                      </w:t>
        </w:r>
      </w:ins>
    </w:p>
    <w:p w:rsidR="00B51559" w:rsidRPr="00A704A9" w:rsidRDefault="00B51559" w:rsidP="00B51559">
      <w:pPr>
        <w:rPr>
          <w:ins w:id="87" w:author="Kenneth Kon" w:date="2015-03-13T19:10:00Z"/>
        </w:rPr>
      </w:pPr>
    </w:p>
    <w:p w:rsidR="00B51559" w:rsidRDefault="00B51559" w:rsidP="00B51559">
      <w:pPr>
        <w:pStyle w:val="Heading2"/>
        <w:ind w:left="-1260"/>
        <w:rPr>
          <w:ins w:id="88" w:author="Kenneth Kon" w:date="2015-03-13T19:10:00Z"/>
          <w:noProof/>
        </w:rPr>
      </w:pPr>
    </w:p>
    <w:p w:rsidR="00B51559" w:rsidRDefault="00B51559" w:rsidP="00B51559">
      <w:pPr>
        <w:pStyle w:val="normal0"/>
        <w:rPr>
          <w:ins w:id="89" w:author="Kenneth Kon" w:date="2015-03-13T19:10:00Z"/>
          <w:b/>
        </w:rPr>
      </w:pPr>
    </w:p>
    <w:p w:rsidR="00B51559" w:rsidRDefault="00B51559" w:rsidP="00B51559">
      <w:pPr>
        <w:pStyle w:val="normal0"/>
        <w:rPr>
          <w:ins w:id="90" w:author="Kenneth Kon" w:date="2015-03-13T19:10:00Z"/>
        </w:rPr>
      </w:pPr>
      <w:ins w:id="91" w:author="Kenneth Kon" w:date="2015-03-13T19:10:00Z">
        <w:r w:rsidRPr="00B71C45">
          <w:rPr>
            <w:b/>
          </w:rPr>
          <w:t xml:space="preserve"> </w:t>
        </w:r>
        <w:r>
          <w:rPr>
            <w:b/>
          </w:rPr>
          <w:t xml:space="preserve">VQ17 – Visitor </w:t>
        </w:r>
        <w:proofErr w:type="spellStart"/>
        <w:r>
          <w:rPr>
            <w:b/>
          </w:rPr>
          <w:t>DeQueue</w:t>
        </w:r>
        <w:proofErr w:type="spellEnd"/>
      </w:ins>
    </w:p>
    <w:p w:rsidR="00B51559" w:rsidRDefault="00B51559" w:rsidP="00B51559">
      <w:pPr>
        <w:pStyle w:val="normal0"/>
        <w:rPr>
          <w:ins w:id="92" w:author="Kenneth Kon" w:date="2015-03-13T19:10:00Z"/>
        </w:rPr>
      </w:pPr>
      <w:ins w:id="93" w:author="Kenneth Kon" w:date="2015-03-13T19:10:00Z">
        <w:r>
          <w:rPr>
            <w:b/>
          </w:rPr>
          <w:lastRenderedPageBreak/>
          <w:t xml:space="preserve"> </w:t>
        </w:r>
        <w:r w:rsidR="00586A08">
          <w:rPr>
            <w:noProof/>
          </w:rPr>
          <w:drawing>
            <wp:inline distT="114300" distB="114300" distL="114300" distR="114300">
              <wp:extent cx="5943600" cy="47879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cstate="print"/>
                      <a:srcRect/>
                      <a:stretch>
                        <a:fillRect/>
                      </a:stretch>
                    </pic:blipFill>
                    <pic:spPr>
                      <a:xfrm>
                        <a:off x="0" y="0"/>
                        <a:ext cx="5943600" cy="4787900"/>
                      </a:xfrm>
                      <a:prstGeom prst="rect">
                        <a:avLst/>
                      </a:prstGeom>
                      <a:ln/>
                    </pic:spPr>
                  </pic:pic>
                </a:graphicData>
              </a:graphic>
            </wp:inline>
          </w:drawing>
        </w:r>
      </w:ins>
    </w:p>
    <w:p w:rsidR="00B51559" w:rsidRDefault="00B51559" w:rsidP="00B51559">
      <w:pPr>
        <w:pStyle w:val="normal0"/>
        <w:rPr>
          <w:ins w:id="94" w:author="Kenneth Kon" w:date="2015-03-13T19:10:00Z"/>
        </w:rPr>
      </w:pPr>
    </w:p>
    <w:p w:rsidR="00B51559" w:rsidRDefault="00B51559" w:rsidP="00B51559">
      <w:pPr>
        <w:pStyle w:val="normal0"/>
        <w:rPr>
          <w:ins w:id="95" w:author="Kenneth Kon" w:date="2015-03-13T19:10:00Z"/>
        </w:rPr>
      </w:pPr>
    </w:p>
    <w:p w:rsidR="00B51559" w:rsidRDefault="00B51559" w:rsidP="00B51559">
      <w:pPr>
        <w:pStyle w:val="normal0"/>
        <w:rPr>
          <w:ins w:id="96" w:author="Kenneth Kon" w:date="2015-03-13T19:10:00Z"/>
        </w:rPr>
      </w:pPr>
    </w:p>
    <w:p w:rsidR="00B51559" w:rsidRDefault="00B51559" w:rsidP="00B51559">
      <w:pPr>
        <w:pStyle w:val="normal0"/>
        <w:rPr>
          <w:ins w:id="97" w:author="Kenneth Kon" w:date="2015-03-13T19:10:00Z"/>
        </w:rPr>
      </w:pPr>
    </w:p>
    <w:p w:rsidR="00B51559" w:rsidRDefault="00B51559" w:rsidP="00B51559">
      <w:pPr>
        <w:pStyle w:val="normal0"/>
        <w:rPr>
          <w:ins w:id="98" w:author="Kenneth Kon" w:date="2015-03-13T19:10:00Z"/>
        </w:rPr>
      </w:pPr>
    </w:p>
    <w:p w:rsidR="00B51559" w:rsidRDefault="00B51559" w:rsidP="00B51559">
      <w:pPr>
        <w:pStyle w:val="normal0"/>
        <w:rPr>
          <w:ins w:id="99" w:author="Kenneth Kon" w:date="2015-03-13T19:10:00Z"/>
        </w:rPr>
      </w:pPr>
    </w:p>
    <w:p w:rsidR="00B51559" w:rsidRDefault="00B51559" w:rsidP="00B51559">
      <w:pPr>
        <w:pStyle w:val="normal0"/>
        <w:rPr>
          <w:ins w:id="100" w:author="Kenneth Kon" w:date="2015-03-13T19:10:00Z"/>
        </w:rPr>
      </w:pPr>
    </w:p>
    <w:p w:rsidR="00B51559" w:rsidRDefault="00B51559" w:rsidP="00B51559">
      <w:pPr>
        <w:pStyle w:val="normal0"/>
        <w:rPr>
          <w:ins w:id="101" w:author="Kenneth Kon" w:date="2015-03-13T19:10:00Z"/>
        </w:rPr>
      </w:pPr>
    </w:p>
    <w:p w:rsidR="00B51559" w:rsidRDefault="00B51559" w:rsidP="00B51559">
      <w:pPr>
        <w:pStyle w:val="normal0"/>
        <w:rPr>
          <w:ins w:id="102" w:author="Kenneth Kon" w:date="2015-03-13T19:10:00Z"/>
        </w:rPr>
      </w:pPr>
    </w:p>
    <w:p w:rsidR="00B51559" w:rsidRDefault="00B51559" w:rsidP="00B51559">
      <w:pPr>
        <w:pStyle w:val="normal0"/>
        <w:rPr>
          <w:ins w:id="103" w:author="Kenneth Kon" w:date="2015-03-13T19:10:00Z"/>
        </w:rPr>
      </w:pPr>
    </w:p>
    <w:p w:rsidR="00B51559" w:rsidRDefault="00B51559" w:rsidP="00B51559">
      <w:pPr>
        <w:pStyle w:val="normal0"/>
        <w:rPr>
          <w:ins w:id="104" w:author="Kenneth Kon" w:date="2015-03-13T19:10:00Z"/>
        </w:rPr>
      </w:pPr>
    </w:p>
    <w:p w:rsidR="00B51559" w:rsidRDefault="00B51559" w:rsidP="00B51559">
      <w:pPr>
        <w:pStyle w:val="normal0"/>
        <w:rPr>
          <w:ins w:id="105" w:author="Kenneth Kon" w:date="2015-03-13T19:10:00Z"/>
        </w:rPr>
      </w:pPr>
    </w:p>
    <w:p w:rsidR="00B51559" w:rsidRDefault="00B51559" w:rsidP="00B51559">
      <w:pPr>
        <w:pStyle w:val="normal0"/>
        <w:rPr>
          <w:ins w:id="106" w:author="Kenneth Kon" w:date="2015-03-13T19:10:00Z"/>
        </w:rPr>
      </w:pPr>
    </w:p>
    <w:p w:rsidR="00B51559" w:rsidRDefault="00B51559" w:rsidP="00B51559">
      <w:pPr>
        <w:pStyle w:val="normal0"/>
        <w:rPr>
          <w:ins w:id="107" w:author="Kenneth Kon" w:date="2015-03-13T19:10:00Z"/>
        </w:rPr>
      </w:pPr>
    </w:p>
    <w:p w:rsidR="00B51559" w:rsidRDefault="00B51559" w:rsidP="00B51559">
      <w:pPr>
        <w:pStyle w:val="normal0"/>
        <w:rPr>
          <w:ins w:id="108" w:author="Kenneth Kon" w:date="2015-03-13T19:10:00Z"/>
        </w:rPr>
      </w:pPr>
    </w:p>
    <w:p w:rsidR="00B51559" w:rsidRDefault="00B51559" w:rsidP="00B51559">
      <w:pPr>
        <w:pStyle w:val="normal0"/>
        <w:rPr>
          <w:ins w:id="109" w:author="Kenneth Kon" w:date="2015-03-13T19:10:00Z"/>
        </w:rPr>
      </w:pPr>
    </w:p>
    <w:p w:rsidR="00B51559" w:rsidRDefault="00B51559" w:rsidP="00B51559">
      <w:pPr>
        <w:pStyle w:val="normal0"/>
        <w:rPr>
          <w:ins w:id="110" w:author="Kenneth Kon" w:date="2015-03-13T19:10:00Z"/>
        </w:rPr>
      </w:pPr>
    </w:p>
    <w:p w:rsidR="00B51559" w:rsidRDefault="00B51559" w:rsidP="00B51559">
      <w:pPr>
        <w:pStyle w:val="normal0"/>
        <w:rPr>
          <w:ins w:id="111" w:author="Kenneth Kon" w:date="2015-03-13T19:10:00Z"/>
        </w:rPr>
      </w:pPr>
      <w:ins w:id="112" w:author="Kenneth Kon" w:date="2015-03-13T19:10:00Z">
        <w:r>
          <w:rPr>
            <w:b/>
          </w:rPr>
          <w:lastRenderedPageBreak/>
          <w:t>VQ18 – Simulate Add Ride</w:t>
        </w:r>
      </w:ins>
    </w:p>
    <w:p w:rsidR="00B51559" w:rsidRDefault="00586A08" w:rsidP="00B51559">
      <w:pPr>
        <w:pStyle w:val="normal0"/>
        <w:rPr>
          <w:ins w:id="113" w:author="Kenneth Kon" w:date="2015-03-13T19:10:00Z"/>
        </w:rPr>
      </w:pPr>
      <w:ins w:id="114" w:author="Kenneth Kon" w:date="2015-03-19T22:29:00Z">
        <w:r>
          <w:rPr>
            <w:noProof/>
          </w:rPr>
          <w:drawing>
            <wp:inline distT="0" distB="0" distL="0" distR="0">
              <wp:extent cx="5478780" cy="4206240"/>
              <wp:effectExtent l="19050" t="0" r="762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srcRect/>
                      <a:stretch>
                        <a:fillRect/>
                      </a:stretch>
                    </pic:blipFill>
                    <pic:spPr bwMode="auto">
                      <a:xfrm>
                        <a:off x="0" y="0"/>
                        <a:ext cx="5478780" cy="4206240"/>
                      </a:xfrm>
                      <a:prstGeom prst="rect">
                        <a:avLst/>
                      </a:prstGeom>
                      <a:noFill/>
                      <a:ln w="9525">
                        <a:noFill/>
                        <a:miter lim="800000"/>
                        <a:headEnd/>
                        <a:tailEnd/>
                      </a:ln>
                    </pic:spPr>
                  </pic:pic>
                </a:graphicData>
              </a:graphic>
            </wp:inline>
          </w:drawing>
        </w:r>
      </w:ins>
    </w:p>
    <w:p w:rsidR="00B51559" w:rsidRDefault="00B51559" w:rsidP="00B51559">
      <w:pPr>
        <w:pStyle w:val="normal0"/>
        <w:rPr>
          <w:ins w:id="115" w:author="Kenneth Kon" w:date="2015-03-13T19:10:00Z"/>
        </w:rPr>
      </w:pPr>
    </w:p>
    <w:p w:rsidR="00B51559" w:rsidRDefault="00B51559" w:rsidP="00B51559">
      <w:pPr>
        <w:pStyle w:val="normal0"/>
        <w:rPr>
          <w:ins w:id="116" w:author="Kenneth Kon" w:date="2015-03-13T19:10:00Z"/>
        </w:rPr>
      </w:pPr>
    </w:p>
    <w:p w:rsidR="00B51559" w:rsidRDefault="00B51559" w:rsidP="00B51559">
      <w:pPr>
        <w:pStyle w:val="normal0"/>
        <w:rPr>
          <w:ins w:id="117" w:author="Kenneth Kon" w:date="2015-03-13T19:10:00Z"/>
        </w:rPr>
      </w:pPr>
    </w:p>
    <w:p w:rsidR="00B51559" w:rsidRDefault="00B51559" w:rsidP="00B51559">
      <w:pPr>
        <w:pStyle w:val="normal0"/>
        <w:rPr>
          <w:ins w:id="118" w:author="Kenneth Kon" w:date="2015-03-13T19:10:00Z"/>
        </w:rPr>
      </w:pPr>
    </w:p>
    <w:p w:rsidR="00B51559" w:rsidRDefault="00B51559" w:rsidP="00B51559">
      <w:pPr>
        <w:pStyle w:val="normal0"/>
        <w:rPr>
          <w:ins w:id="119" w:author="Kenneth Kon" w:date="2015-03-13T19:10:00Z"/>
        </w:rPr>
      </w:pPr>
    </w:p>
    <w:p w:rsidR="00B51559" w:rsidRDefault="00B51559" w:rsidP="00B51559">
      <w:pPr>
        <w:pStyle w:val="normal0"/>
        <w:rPr>
          <w:ins w:id="120" w:author="Kenneth Kon" w:date="2015-03-13T19:10:00Z"/>
        </w:rPr>
      </w:pPr>
    </w:p>
    <w:p w:rsidR="00B51559" w:rsidRDefault="00B51559" w:rsidP="00B51559">
      <w:pPr>
        <w:pStyle w:val="normal0"/>
        <w:rPr>
          <w:ins w:id="121" w:author="Kenneth Kon" w:date="2015-03-13T19:10:00Z"/>
        </w:rPr>
      </w:pPr>
    </w:p>
    <w:p w:rsidR="00B51559" w:rsidRDefault="00B51559" w:rsidP="00B51559">
      <w:pPr>
        <w:pStyle w:val="normal0"/>
        <w:rPr>
          <w:ins w:id="122" w:author="Kenneth Kon" w:date="2015-03-13T19:10:00Z"/>
        </w:rPr>
      </w:pPr>
    </w:p>
    <w:p w:rsidR="00B51559" w:rsidRDefault="00B51559" w:rsidP="00B51559">
      <w:pPr>
        <w:pStyle w:val="normal0"/>
        <w:rPr>
          <w:ins w:id="123" w:author="Kenneth Kon" w:date="2015-03-13T19:10:00Z"/>
        </w:rPr>
      </w:pPr>
    </w:p>
    <w:p w:rsidR="00B51559" w:rsidRDefault="00B51559" w:rsidP="00B51559">
      <w:pPr>
        <w:pStyle w:val="normal0"/>
        <w:rPr>
          <w:ins w:id="124" w:author="Kenneth Kon" w:date="2015-03-13T19:10:00Z"/>
        </w:rPr>
      </w:pPr>
    </w:p>
    <w:p w:rsidR="00B51559" w:rsidRDefault="00B51559" w:rsidP="00B51559">
      <w:pPr>
        <w:pStyle w:val="normal0"/>
        <w:rPr>
          <w:ins w:id="125" w:author="Kenneth Kon" w:date="2015-03-13T19:10:00Z"/>
        </w:rPr>
      </w:pPr>
    </w:p>
    <w:p w:rsidR="00B51559" w:rsidRDefault="00B51559" w:rsidP="00B51559">
      <w:pPr>
        <w:pStyle w:val="normal0"/>
        <w:rPr>
          <w:ins w:id="126" w:author="Kenneth Kon" w:date="2015-03-13T19:10:00Z"/>
        </w:rPr>
      </w:pPr>
      <w:ins w:id="127" w:author="Kenneth Kon" w:date="2015-03-13T19:10:00Z">
        <w:r>
          <w:rPr>
            <w:b/>
          </w:rPr>
          <w:t xml:space="preserve">VQ19 – Simulate Queue for Admin: </w:t>
        </w:r>
        <w:proofErr w:type="spellStart"/>
        <w:r>
          <w:rPr>
            <w:b/>
          </w:rPr>
          <w:t>Dequeue</w:t>
        </w:r>
        <w:proofErr w:type="spellEnd"/>
        <w:r>
          <w:rPr>
            <w:b/>
          </w:rPr>
          <w:t xml:space="preserve"> Rides</w:t>
        </w:r>
      </w:ins>
    </w:p>
    <w:p w:rsidR="00B51559" w:rsidRDefault="00586A08" w:rsidP="00B51559">
      <w:pPr>
        <w:pStyle w:val="normal0"/>
        <w:rPr>
          <w:ins w:id="128" w:author="Kenneth Kon" w:date="2015-03-13T19:10:00Z"/>
        </w:rPr>
      </w:pPr>
      <w:ins w:id="129" w:author="Kenneth Kon" w:date="2015-03-13T19:10:00Z">
        <w:r>
          <w:rPr>
            <w:noProof/>
          </w:rPr>
          <w:lastRenderedPageBreak/>
          <w:drawing>
            <wp:inline distT="114300" distB="114300" distL="114300" distR="114300">
              <wp:extent cx="5943600" cy="6172200"/>
              <wp:effectExtent l="0" t="0" r="0" b="0"/>
              <wp:docPr id="28"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40" cstate="print"/>
                      <a:srcRect/>
                      <a:stretch>
                        <a:fillRect/>
                      </a:stretch>
                    </pic:blipFill>
                    <pic:spPr>
                      <a:xfrm>
                        <a:off x="0" y="0"/>
                        <a:ext cx="5943600" cy="6172200"/>
                      </a:xfrm>
                      <a:prstGeom prst="rect">
                        <a:avLst/>
                      </a:prstGeom>
                      <a:ln/>
                    </pic:spPr>
                  </pic:pic>
                </a:graphicData>
              </a:graphic>
            </wp:inline>
          </w:drawing>
        </w:r>
      </w:ins>
    </w:p>
    <w:p w:rsidR="00627D07" w:rsidRDefault="00627D07" w:rsidP="00627D07">
      <w:pPr>
        <w:pStyle w:val="normal0"/>
        <w:rPr>
          <w:ins w:id="130" w:author="Kenneth Kon" w:date="2015-04-06T20:35:00Z"/>
          <w:b/>
        </w:rPr>
      </w:pPr>
      <w:ins w:id="131" w:author="Kenneth Kon" w:date="2015-04-06T20:35:00Z">
        <w:r>
          <w:rPr>
            <w:b/>
          </w:rPr>
          <w:t>VQ20 – Dynamic Find Wait Time</w:t>
        </w:r>
      </w:ins>
    </w:p>
    <w:p w:rsidR="00627D07" w:rsidRDefault="00627D07" w:rsidP="00627D07">
      <w:pPr>
        <w:pStyle w:val="normal0"/>
        <w:rPr>
          <w:ins w:id="132" w:author="Kenneth Kon" w:date="2015-04-06T20:35:00Z"/>
        </w:rPr>
      </w:pPr>
      <w:ins w:id="133" w:author="Kenneth Kon" w:date="2015-04-06T20:35:00Z">
        <w:r w:rsidRPr="00627D07">
          <w:lastRenderedPageBreak/>
          <w:drawing>
            <wp:inline distT="0" distB="0" distL="0" distR="0">
              <wp:extent cx="5486400" cy="4241995"/>
              <wp:effectExtent l="19050" t="0" r="0" b="0"/>
              <wp:docPr id="27" name="Picture 2"/>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41"/>
                      <a:srcRect/>
                      <a:stretch>
                        <a:fillRect/>
                      </a:stretch>
                    </pic:blipFill>
                    <pic:spPr bwMode="auto">
                      <a:xfrm>
                        <a:off x="0" y="0"/>
                        <a:ext cx="5486400" cy="4241995"/>
                      </a:xfrm>
                      <a:prstGeom prst="rect">
                        <a:avLst/>
                      </a:prstGeom>
                      <a:noFill/>
                      <a:ln w="9525">
                        <a:noFill/>
                        <a:miter lim="800000"/>
                        <a:headEnd/>
                        <a:tailEnd/>
                      </a:ln>
                    </pic:spPr>
                  </pic:pic>
                </a:graphicData>
              </a:graphic>
            </wp:inline>
          </w:drawing>
        </w:r>
      </w:ins>
    </w:p>
    <w:p w:rsidR="00B51559" w:rsidRDefault="00B51559" w:rsidP="00B51559">
      <w:pPr>
        <w:pStyle w:val="normal0"/>
        <w:rPr>
          <w:ins w:id="134" w:author="Kenneth Kon" w:date="2015-03-13T19:10:00Z"/>
        </w:rPr>
      </w:pPr>
    </w:p>
    <w:p w:rsidR="00A704A9" w:rsidRPr="00A704A9" w:rsidRDefault="00A704A9" w:rsidP="00A704A9"/>
    <w:p w:rsidR="00C21AB4" w:rsidRDefault="00FA6464" w:rsidP="00A704A9">
      <w:pPr>
        <w:pStyle w:val="Heading2"/>
        <w:ind w:left="-1260" w:firstLine="1260"/>
      </w:pPr>
      <w:r w:rsidRPr="00840127">
        <w:t>3.4 Code Specification</w:t>
      </w:r>
      <w:bookmarkEnd w:id="73"/>
      <w:bookmarkEnd w:id="74"/>
      <w:bookmarkEnd w:id="76"/>
    </w:p>
    <w:p w:rsidR="00C21AB4" w:rsidRPr="00C21AB4" w:rsidRDefault="00C21AB4" w:rsidP="00C21AB4"/>
    <w:p w:rsidR="00A6418B" w:rsidRPr="00C21AB4" w:rsidRDefault="00C21AB4" w:rsidP="00C21AB4">
      <w:pPr>
        <w:pStyle w:val="Standard"/>
        <w:spacing w:line="360" w:lineRule="auto"/>
        <w:rPr>
          <w:rFonts w:ascii="Times New Roman" w:hAnsi="Times New Roman" w:cs="Times New Roman"/>
        </w:rPr>
      </w:pPr>
      <w:r>
        <w:rPr>
          <w:rFonts w:ascii="Times New Roman" w:hAnsi="Times New Roman" w:cs="Times New Roman"/>
        </w:rPr>
        <w:t xml:space="preserve">The Virtual Queue has a low coupling system because of the extensive use of interfaces that it has. Each controller of the VQ calls the service interface specified on the path. Following, from each service implementation a call to the data access interface of the VQ is made. So, each layer is </w:t>
      </w:r>
      <w:r w:rsidR="00A6418B">
        <w:rPr>
          <w:rFonts w:ascii="Times New Roman" w:hAnsi="Times New Roman" w:cs="Times New Roman"/>
        </w:rPr>
        <w:t>independent. Refer to appendix C</w:t>
      </w:r>
      <w:r>
        <w:rPr>
          <w:rFonts w:ascii="Times New Roman" w:hAnsi="Times New Roman" w:cs="Times New Roman"/>
        </w:rPr>
        <w:t xml:space="preserve"> for the list of all interfaces corresponding to each </w:t>
      </w:r>
      <w:r w:rsidR="001765C0">
        <w:rPr>
          <w:rFonts w:ascii="Times New Roman" w:hAnsi="Times New Roman" w:cs="Times New Roman"/>
        </w:rPr>
        <w:t>subsystem of the VQ</w:t>
      </w:r>
      <w:r>
        <w:rPr>
          <w:rFonts w:ascii="Times New Roman" w:hAnsi="Times New Roman" w:cs="Times New Roman"/>
        </w:rPr>
        <w:t xml:space="preserve">. </w:t>
      </w:r>
    </w:p>
    <w:p w:rsidR="00E44CA9" w:rsidRDefault="00E44CA9">
      <w:pPr>
        <w:rPr>
          <w:rFonts w:ascii="Calibri" w:eastAsia="MS Gothic" w:hAnsi="Calibri"/>
          <w:b/>
          <w:bCs/>
          <w:color w:val="548DD4" w:themeColor="text2" w:themeTint="99"/>
          <w:kern w:val="32"/>
          <w:sz w:val="32"/>
          <w:szCs w:val="32"/>
        </w:rPr>
      </w:pPr>
      <w:bookmarkStart w:id="135" w:name="_Toc228332547"/>
      <w:bookmarkStart w:id="136" w:name="_Toc374055175"/>
      <w:bookmarkStart w:id="137" w:name="_Toc267906017"/>
      <w:r>
        <w:rPr>
          <w:color w:val="548DD4" w:themeColor="text2" w:themeTint="99"/>
        </w:rPr>
        <w:br w:type="page"/>
      </w:r>
    </w:p>
    <w:p w:rsidR="00FD4318" w:rsidRDefault="00FD4318" w:rsidP="00FD4318">
      <w:pPr>
        <w:pStyle w:val="Heading1"/>
        <w:rPr>
          <w:color w:val="548DD4" w:themeColor="text2" w:themeTint="99"/>
        </w:rPr>
      </w:pPr>
      <w:bookmarkStart w:id="138" w:name="_Toc279763922"/>
      <w:r>
        <w:rPr>
          <w:color w:val="548DD4" w:themeColor="text2" w:themeTint="99"/>
        </w:rPr>
        <w:lastRenderedPageBreak/>
        <w:t>4. Glossary</w:t>
      </w:r>
      <w:bookmarkEnd w:id="138"/>
    </w:p>
    <w:p w:rsidR="004B2B30" w:rsidRPr="004B2B30" w:rsidRDefault="004B2B30" w:rsidP="004B2B30"/>
    <w:p w:rsidR="004B2B30" w:rsidRPr="004B2B30" w:rsidRDefault="000F7973" w:rsidP="004B2B30">
      <w:pPr>
        <w:spacing w:line="360" w:lineRule="auto"/>
        <w:rPr>
          <w:color w:val="000000"/>
          <w:sz w:val="22"/>
          <w:szCs w:val="22"/>
        </w:rPr>
      </w:pPr>
      <w:r w:rsidRPr="004B2B30">
        <w:rPr>
          <w:b/>
          <w:color w:val="000000"/>
          <w:sz w:val="22"/>
          <w:szCs w:val="22"/>
        </w:rPr>
        <w:t>UML</w:t>
      </w:r>
      <w:r w:rsidRPr="004B2B30">
        <w:rPr>
          <w:color w:val="000000"/>
          <w:sz w:val="22"/>
          <w:szCs w:val="22"/>
        </w:rPr>
        <w:t>: Stands for Unified Modeling Language. It is a standardized language that is used to model various things within the field of software engineering.</w:t>
      </w:r>
    </w:p>
    <w:p w:rsidR="00501360" w:rsidRDefault="004B2B30" w:rsidP="004B2B30">
      <w:pPr>
        <w:spacing w:line="360" w:lineRule="auto"/>
        <w:rPr>
          <w:sz w:val="22"/>
          <w:szCs w:val="22"/>
        </w:rPr>
      </w:pPr>
      <w:r w:rsidRPr="00501360">
        <w:rPr>
          <w:b/>
          <w:bCs/>
          <w:sz w:val="22"/>
          <w:szCs w:val="22"/>
        </w:rPr>
        <w:t xml:space="preserve">Theme park: </w:t>
      </w:r>
      <w:r w:rsidRPr="00501360">
        <w:rPr>
          <w:sz w:val="22"/>
          <w:szCs w:val="22"/>
        </w:rPr>
        <w:t xml:space="preserve">An amusement park with a unifying setting or idea. </w:t>
      </w:r>
    </w:p>
    <w:p w:rsidR="00501360" w:rsidRPr="008B59BD" w:rsidRDefault="00501360" w:rsidP="00501360">
      <w:pPr>
        <w:pStyle w:val="Standard"/>
        <w:spacing w:line="360" w:lineRule="auto"/>
        <w:rPr>
          <w:rFonts w:ascii="Times New Roman" w:hAnsi="Times New Roman" w:cs="Times New Roman"/>
        </w:rPr>
      </w:pPr>
      <w:r w:rsidRPr="008B59BD">
        <w:rPr>
          <w:rFonts w:ascii="Times New Roman" w:hAnsi="Times New Roman" w:cs="Times New Roman"/>
          <w:b/>
        </w:rPr>
        <w:t>User Interface (UI):</w:t>
      </w:r>
      <w:r w:rsidRPr="008B59BD">
        <w:rPr>
          <w:rFonts w:ascii="Times New Roman" w:hAnsi="Times New Roman" w:cs="Times New Roman"/>
        </w:rPr>
        <w:t xml:space="preserve"> The way through which a user interacts with the computer system.</w:t>
      </w:r>
    </w:p>
    <w:p w:rsidR="00501360" w:rsidRPr="008B59BD" w:rsidRDefault="00501360" w:rsidP="00501360">
      <w:pPr>
        <w:spacing w:line="360" w:lineRule="auto"/>
        <w:rPr>
          <w:color w:val="000000"/>
          <w:sz w:val="22"/>
          <w:szCs w:val="22"/>
        </w:rPr>
      </w:pPr>
      <w:r w:rsidRPr="008B59BD">
        <w:rPr>
          <w:b/>
          <w:bCs/>
          <w:color w:val="000000"/>
          <w:sz w:val="22"/>
          <w:szCs w:val="22"/>
        </w:rPr>
        <w:t>Class Diagram</w:t>
      </w:r>
      <w:r w:rsidRPr="008B59BD">
        <w:rPr>
          <w:b/>
          <w:bCs/>
          <w:sz w:val="22"/>
          <w:szCs w:val="22"/>
        </w:rPr>
        <w:t xml:space="preserve">: </w:t>
      </w:r>
      <w:r w:rsidRPr="008B59BD">
        <w:rPr>
          <w:color w:val="000000"/>
          <w:sz w:val="22"/>
          <w:szCs w:val="22"/>
        </w:rPr>
        <w:t>A pictorial representation of all the classes in the system</w:t>
      </w:r>
    </w:p>
    <w:p w:rsidR="00501360" w:rsidRPr="008B59BD" w:rsidRDefault="00501360" w:rsidP="00501360">
      <w:pPr>
        <w:pStyle w:val="Standard"/>
        <w:spacing w:line="360" w:lineRule="auto"/>
        <w:rPr>
          <w:rFonts w:ascii="Times New Roman" w:hAnsi="Times New Roman" w:cs="Times New Roman"/>
        </w:rPr>
      </w:pPr>
      <w:r w:rsidRPr="008B59BD">
        <w:rPr>
          <w:rFonts w:ascii="Times New Roman" w:hAnsi="Times New Roman" w:cs="Times New Roman"/>
          <w:b/>
          <w:bCs/>
        </w:rPr>
        <w:t xml:space="preserve">Object Diagram: </w:t>
      </w:r>
      <w:r w:rsidRPr="008B59BD">
        <w:rPr>
          <w:rFonts w:ascii="Times New Roman" w:hAnsi="Times New Roman" w:cs="Times New Roman"/>
        </w:rPr>
        <w:t>A pictorial representation of an instance of a class with example of how the data of the class will be populated.</w:t>
      </w:r>
    </w:p>
    <w:p w:rsidR="00501360" w:rsidRPr="00501360" w:rsidRDefault="00501360" w:rsidP="004B2B30">
      <w:pPr>
        <w:spacing w:line="360" w:lineRule="auto"/>
        <w:rPr>
          <w:color w:val="000000"/>
          <w:sz w:val="22"/>
          <w:szCs w:val="22"/>
        </w:rPr>
      </w:pPr>
      <w:r w:rsidRPr="008B59BD">
        <w:rPr>
          <w:b/>
          <w:bCs/>
          <w:color w:val="000000"/>
          <w:sz w:val="22"/>
          <w:szCs w:val="22"/>
        </w:rPr>
        <w:t>Sequence Diagram:</w:t>
      </w:r>
      <w:r w:rsidRPr="008B59BD">
        <w:rPr>
          <w:b/>
          <w:bCs/>
          <w:sz w:val="22"/>
          <w:szCs w:val="22"/>
        </w:rPr>
        <w:t xml:space="preserve"> </w:t>
      </w:r>
      <w:r w:rsidRPr="008B59BD">
        <w:rPr>
          <w:color w:val="000000"/>
          <w:sz w:val="22"/>
          <w:szCs w:val="22"/>
        </w:rPr>
        <w:t>A pictorial representation of how processes operate with one another and the user during the course of a specific piece of functionality.</w:t>
      </w:r>
    </w:p>
    <w:p w:rsidR="00501360" w:rsidRPr="004B2B30" w:rsidRDefault="004B2B30" w:rsidP="004B2B30">
      <w:pPr>
        <w:pStyle w:val="Standard"/>
        <w:spacing w:after="240" w:line="360" w:lineRule="auto"/>
        <w:rPr>
          <w:rFonts w:ascii="Times New Roman" w:eastAsia="Times New Roman" w:hAnsi="Times New Roman" w:cs="Times New Roman"/>
        </w:rPr>
      </w:pPr>
      <w:r w:rsidRPr="00CC16B0">
        <w:rPr>
          <w:rFonts w:ascii="Times New Roman" w:eastAsia="Times New Roman" w:hAnsi="Times New Roman" w:cs="Times New Roman"/>
          <w:b/>
        </w:rPr>
        <w:t>Task:</w:t>
      </w:r>
      <w:r>
        <w:rPr>
          <w:rFonts w:ascii="Times New Roman" w:eastAsia="Times New Roman" w:hAnsi="Times New Roman" w:cs="Times New Roman"/>
        </w:rPr>
        <w:t xml:space="preserve"> A piece of job that serves as a unit of work.</w:t>
      </w:r>
    </w:p>
    <w:p w:rsidR="00E44CA9" w:rsidRDefault="00E44CA9">
      <w:pPr>
        <w:rPr>
          <w:rFonts w:ascii="Calibri" w:eastAsia="MS Gothic" w:hAnsi="Calibri"/>
          <w:b/>
          <w:bCs/>
          <w:color w:val="548DD4" w:themeColor="text2" w:themeTint="99"/>
          <w:kern w:val="32"/>
          <w:sz w:val="32"/>
          <w:szCs w:val="32"/>
        </w:rPr>
      </w:pPr>
      <w:r>
        <w:rPr>
          <w:color w:val="548DD4" w:themeColor="text2" w:themeTint="99"/>
        </w:rPr>
        <w:br w:type="page"/>
      </w:r>
    </w:p>
    <w:p w:rsidR="00FA6464" w:rsidRDefault="00FA6464" w:rsidP="00516591">
      <w:pPr>
        <w:pStyle w:val="Heading1"/>
        <w:rPr>
          <w:color w:val="548DD4" w:themeColor="text2" w:themeTint="99"/>
        </w:rPr>
      </w:pPr>
      <w:bookmarkStart w:id="139" w:name="_Toc279763923"/>
      <w:r w:rsidRPr="00516591">
        <w:rPr>
          <w:color w:val="548DD4" w:themeColor="text2" w:themeTint="99"/>
        </w:rPr>
        <w:lastRenderedPageBreak/>
        <w:t>5. Appendix</w:t>
      </w:r>
      <w:bookmarkEnd w:id="135"/>
      <w:bookmarkEnd w:id="136"/>
      <w:bookmarkEnd w:id="137"/>
      <w:bookmarkEnd w:id="139"/>
    </w:p>
    <w:p w:rsidR="00817284" w:rsidRPr="00817284" w:rsidRDefault="00817284" w:rsidP="00817284">
      <w:pPr>
        <w:spacing w:line="360" w:lineRule="auto"/>
        <w:rPr>
          <w:sz w:val="22"/>
          <w:szCs w:val="22"/>
        </w:rPr>
      </w:pPr>
      <w:r w:rsidRPr="00817284">
        <w:rPr>
          <w:sz w:val="22"/>
          <w:szCs w:val="22"/>
        </w:rPr>
        <w:t>This chapter will contain the use case diagram for the use cases that were implemented based on the requirement document as we</w:t>
      </w:r>
      <w:r>
        <w:rPr>
          <w:sz w:val="22"/>
          <w:szCs w:val="22"/>
        </w:rPr>
        <w:t>ll as the use case description, the documented classes</w:t>
      </w:r>
      <w:r w:rsidR="00F422EB">
        <w:rPr>
          <w:sz w:val="22"/>
          <w:szCs w:val="22"/>
        </w:rPr>
        <w:t xml:space="preserve"> interfaces</w:t>
      </w:r>
      <w:r>
        <w:rPr>
          <w:sz w:val="22"/>
          <w:szCs w:val="22"/>
        </w:rPr>
        <w:t xml:space="preserve"> and meetings. </w:t>
      </w:r>
    </w:p>
    <w:p w:rsidR="00FA6464" w:rsidRPr="00840127" w:rsidRDefault="00FA6464" w:rsidP="00FA6464">
      <w:pPr>
        <w:pStyle w:val="Heading2"/>
      </w:pPr>
      <w:bookmarkStart w:id="140" w:name="_Toc228332548"/>
      <w:bookmarkStart w:id="141" w:name="_Toc374055176"/>
      <w:bookmarkStart w:id="142" w:name="_Toc267906018"/>
      <w:bookmarkStart w:id="143" w:name="_Toc279763924"/>
      <w:r w:rsidRPr="00840127">
        <w:t>5.1 Appendix A - Use case diagram</w:t>
      </w:r>
      <w:bookmarkEnd w:id="140"/>
      <w:bookmarkEnd w:id="141"/>
      <w:bookmarkEnd w:id="142"/>
      <w:r w:rsidRPr="00840127">
        <w:t xml:space="preserve"> </w:t>
      </w:r>
      <w:r w:rsidR="003C6A1C">
        <w:t>for use cases being implemented</w:t>
      </w:r>
      <w:bookmarkEnd w:id="143"/>
    </w:p>
    <w:p w:rsidR="00FA6464" w:rsidDel="00A56576" w:rsidRDefault="00FA6464" w:rsidP="00FA6464">
      <w:pPr>
        <w:rPr>
          <w:del w:id="144" w:author="Kenneth Kon" w:date="2015-03-16T11:07:00Z"/>
        </w:rPr>
      </w:pPr>
    </w:p>
    <w:p w:rsidR="00FA6464" w:rsidRDefault="002D19BB" w:rsidP="00FA6464">
      <w:del w:id="145" w:author="Kenneth Kon" w:date="2015-03-10T16:00:00Z">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1.7pt;height:337.65pt">
              <v:imagedata r:id="rId42" o:title="Use-Case Diagram VQ 2"/>
            </v:shape>
          </w:pict>
        </w:r>
      </w:del>
      <w:ins w:id="146" w:author="Kenneth Kon" w:date="2015-04-06T20:34:00Z">
        <w:r w:rsidRPr="002D19BB">
          <w:rPr>
            <w:noProof/>
          </w:rPr>
          <w:drawing>
            <wp:inline distT="0" distB="0" distL="0" distR="0">
              <wp:extent cx="5486400" cy="3111891"/>
              <wp:effectExtent l="19050" t="0" r="0" b="0"/>
              <wp:docPr id="10" name="Picture 1"/>
              <wp:cNvGraphicFramePr/>
              <a:graphic xmlns:a="http://schemas.openxmlformats.org/drawingml/2006/main">
                <a:graphicData uri="http://schemas.openxmlformats.org/drawingml/2006/picture">
                  <pic:pic xmlns:pic="http://schemas.openxmlformats.org/drawingml/2006/picture">
                    <pic:nvPicPr>
                      <pic:cNvPr id="17409" name="Picture 1"/>
                      <pic:cNvPicPr>
                        <a:picLocks noChangeAspect="1" noChangeArrowheads="1"/>
                      </pic:cNvPicPr>
                    </pic:nvPicPr>
                    <pic:blipFill>
                      <a:blip r:embed="rId43"/>
                      <a:srcRect/>
                      <a:stretch>
                        <a:fillRect/>
                      </a:stretch>
                    </pic:blipFill>
                    <pic:spPr bwMode="auto">
                      <a:xfrm>
                        <a:off x="0" y="0"/>
                        <a:ext cx="5486400" cy="3111891"/>
                      </a:xfrm>
                      <a:prstGeom prst="rect">
                        <a:avLst/>
                      </a:prstGeom>
                      <a:noFill/>
                      <a:ln w="9525">
                        <a:noFill/>
                        <a:miter lim="800000"/>
                        <a:headEnd/>
                        <a:tailEnd/>
                      </a:ln>
                    </pic:spPr>
                  </pic:pic>
                </a:graphicData>
              </a:graphic>
            </wp:inline>
          </w:drawing>
        </w:r>
      </w:ins>
    </w:p>
    <w:p w:rsidR="00FA6464" w:rsidRDefault="00FA6464" w:rsidP="00FA6464"/>
    <w:p w:rsidR="00FA6464" w:rsidRDefault="00FA6464" w:rsidP="00FA6464"/>
    <w:p w:rsidR="00FA6464" w:rsidRDefault="00FA6464" w:rsidP="00FA6464"/>
    <w:p w:rsidR="00FA6464" w:rsidRDefault="00FA6464" w:rsidP="00FA6464">
      <w:pPr>
        <w:pStyle w:val="Heading2"/>
      </w:pPr>
      <w:r>
        <w:br w:type="column"/>
      </w:r>
      <w:bookmarkStart w:id="147" w:name="_Toc228332549"/>
      <w:bookmarkStart w:id="148" w:name="_Toc374055177"/>
      <w:bookmarkStart w:id="149" w:name="_Toc267906019"/>
      <w:bookmarkStart w:id="150" w:name="_Toc279763925"/>
      <w:r w:rsidRPr="00840127">
        <w:lastRenderedPageBreak/>
        <w:t>5.2 Appendix B - Use cases being implemented (from the RD).</w:t>
      </w:r>
      <w:bookmarkEnd w:id="147"/>
      <w:bookmarkEnd w:id="148"/>
      <w:bookmarkEnd w:id="149"/>
      <w:bookmarkEnd w:id="150"/>
    </w:p>
    <w:p w:rsidR="00FA6464" w:rsidRDefault="00FA6464" w:rsidP="00FA6464"/>
    <w:p w:rsidR="00FA6464" w:rsidRPr="00B437A8" w:rsidRDefault="00FA6464" w:rsidP="00FA6464">
      <w:pPr>
        <w:autoSpaceDE w:val="0"/>
        <w:autoSpaceDN w:val="0"/>
        <w:adjustRightInd w:val="0"/>
        <w:rPr>
          <w:rFonts w:cs="Times-Bold"/>
          <w:b/>
          <w:bCs/>
        </w:rPr>
      </w:pPr>
    </w:p>
    <w:p w:rsidR="00B376DD" w:rsidRDefault="00B376DD" w:rsidP="00B376DD">
      <w:pPr>
        <w:pStyle w:val="Heading2"/>
      </w:pPr>
      <w:bookmarkStart w:id="151" w:name="_Toc279763926"/>
      <w:r>
        <w:t>5.3 Appendix C</w:t>
      </w:r>
      <w:r w:rsidRPr="00840127">
        <w:t xml:space="preserve"> – </w:t>
      </w:r>
      <w:r w:rsidRPr="00B376DD">
        <w:t>Documented Class Interfaces (code) for the subsystem(s) you will implement and the constraints.</w:t>
      </w:r>
      <w:bookmarkEnd w:id="151"/>
    </w:p>
    <w:p w:rsidR="00DF7FAB" w:rsidRDefault="00DF7FAB" w:rsidP="00FA6464"/>
    <w:p w:rsidR="00DF7FAB" w:rsidRDefault="00DF7FAB" w:rsidP="00FA6464">
      <w:pPr>
        <w:rPr>
          <w:b/>
          <w:u w:val="single"/>
        </w:rPr>
      </w:pPr>
      <w:r w:rsidRPr="00DF7FAB">
        <w:rPr>
          <w:b/>
          <w:u w:val="single"/>
        </w:rPr>
        <w:t>Class Interfaces (code) for the subsystem Login Operation:</w:t>
      </w:r>
    </w:p>
    <w:p w:rsidR="00F02D49" w:rsidRDefault="00F02D49" w:rsidP="00FA6464">
      <w:pPr>
        <w:rPr>
          <w:b/>
          <w:u w:val="single"/>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package</w:t>
      </w:r>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com.virtual.queue.dao</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import</w:t>
      </w:r>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com.virtual.queue.beans.User</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public</w:t>
      </w:r>
      <w:r w:rsidRPr="00181F8B">
        <w:rPr>
          <w:rFonts w:eastAsiaTheme="minorEastAsia"/>
          <w:color w:val="000000"/>
          <w:sz w:val="22"/>
          <w:szCs w:val="22"/>
        </w:rPr>
        <w:t xml:space="preserve"> </w:t>
      </w:r>
      <w:r w:rsidRPr="00181F8B">
        <w:rPr>
          <w:rFonts w:eastAsiaTheme="minorEastAsia"/>
          <w:b/>
          <w:bCs/>
          <w:color w:val="7F0055"/>
          <w:sz w:val="22"/>
          <w:szCs w:val="22"/>
        </w:rPr>
        <w:t>interface</w:t>
      </w:r>
      <w:r w:rsidRPr="00181F8B">
        <w:rPr>
          <w:rFonts w:eastAsiaTheme="minorEastAsia"/>
          <w:color w:val="000000"/>
          <w:sz w:val="22"/>
          <w:szCs w:val="22"/>
        </w:rPr>
        <w:t xml:space="preserve"> </w:t>
      </w:r>
      <w:proofErr w:type="spellStart"/>
      <w:r w:rsidRPr="00181F8B">
        <w:rPr>
          <w:rFonts w:eastAsiaTheme="minorEastAsia"/>
          <w:color w:val="000000"/>
          <w:sz w:val="22"/>
          <w:szCs w:val="22"/>
        </w:rPr>
        <w:t>LoginDao</w:t>
      </w:r>
      <w:proofErr w:type="spellEnd"/>
      <w:r w:rsidRPr="00181F8B">
        <w:rPr>
          <w:rFonts w:eastAsiaTheme="minorEastAsia"/>
          <w:color w:val="000000"/>
          <w:sz w:val="22"/>
          <w:szCs w:val="22"/>
        </w:rPr>
        <w:t xml:space="preserve"> {</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 xml:space="preserve">      </w:t>
      </w:r>
      <w:r w:rsidRPr="00181F8B">
        <w:rPr>
          <w:rFonts w:eastAsiaTheme="minorEastAsia"/>
          <w:b/>
          <w:bCs/>
          <w:color w:val="7F0055"/>
          <w:sz w:val="22"/>
          <w:szCs w:val="22"/>
        </w:rPr>
        <w:t>public</w:t>
      </w:r>
      <w:r w:rsidRPr="00181F8B">
        <w:rPr>
          <w:rFonts w:eastAsiaTheme="minorEastAsia"/>
          <w:color w:val="000000"/>
          <w:sz w:val="22"/>
          <w:szCs w:val="22"/>
        </w:rPr>
        <w:t xml:space="preserve"> Long </w:t>
      </w:r>
      <w:proofErr w:type="spellStart"/>
      <w:r w:rsidRPr="00181F8B">
        <w:rPr>
          <w:rFonts w:eastAsiaTheme="minorEastAsia"/>
          <w:color w:val="000000"/>
          <w:sz w:val="22"/>
          <w:szCs w:val="22"/>
        </w:rPr>
        <w:t>validLogin</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w:t>
      </w:r>
      <w:r w:rsidRPr="00181F8B">
        <w:rPr>
          <w:rFonts w:eastAsiaTheme="minorEastAsia"/>
          <w:color w:val="000000"/>
          <w:sz w:val="22"/>
          <w:szCs w:val="22"/>
        </w:rPr>
        <w:t>,String</w:t>
      </w:r>
      <w:proofErr w:type="spellEnd"/>
      <w:r w:rsidRPr="00181F8B">
        <w:rPr>
          <w:rFonts w:eastAsiaTheme="minorEastAsia"/>
          <w:color w:val="000000"/>
          <w:sz w:val="22"/>
          <w:szCs w:val="22"/>
        </w:rPr>
        <w:t xml:space="preserve"> </w:t>
      </w:r>
      <w:r w:rsidRPr="00181F8B">
        <w:rPr>
          <w:rFonts w:eastAsiaTheme="minorEastAsia"/>
          <w:color w:val="6A3E3E"/>
          <w:sz w:val="22"/>
          <w:szCs w:val="22"/>
        </w:rPr>
        <w:t>password</w:t>
      </w:r>
      <w:r w:rsidRPr="00181F8B">
        <w:rPr>
          <w:rFonts w:eastAsiaTheme="minorEastAsia"/>
          <w:color w:val="000000"/>
          <w:sz w:val="22"/>
          <w:szCs w:val="22"/>
        </w:rPr>
        <w:t xml:space="preserve">, String </w:t>
      </w:r>
      <w:r w:rsidRPr="00181F8B">
        <w:rPr>
          <w:rFonts w:eastAsiaTheme="minorEastAsia"/>
          <w:color w:val="6A3E3E"/>
          <w:sz w:val="22"/>
          <w:szCs w:val="22"/>
        </w:rPr>
        <w:t>code</w:t>
      </w:r>
      <w:r w:rsidRPr="00181F8B">
        <w:rPr>
          <w:rFonts w:eastAsiaTheme="minorEastAsia"/>
          <w:color w:val="000000"/>
          <w:sz w:val="22"/>
          <w:szCs w:val="22"/>
        </w:rPr>
        <w:t xml:space="preserve">); </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t xml:space="preserve">  </w:t>
      </w:r>
      <w:r w:rsidRPr="00181F8B">
        <w:rPr>
          <w:rFonts w:eastAsiaTheme="minorEastAsia"/>
          <w:b/>
          <w:bCs/>
          <w:color w:val="7F0055"/>
          <w:sz w:val="22"/>
          <w:szCs w:val="22"/>
        </w:rPr>
        <w:t>public</w:t>
      </w:r>
      <w:r w:rsidRPr="00181F8B">
        <w:rPr>
          <w:rFonts w:eastAsiaTheme="minorEastAsia"/>
          <w:color w:val="000000"/>
          <w:sz w:val="22"/>
          <w:szCs w:val="22"/>
        </w:rPr>
        <w:t xml:space="preserve"> User </w:t>
      </w:r>
      <w:proofErr w:type="spellStart"/>
      <w:r w:rsidRPr="00181F8B">
        <w:rPr>
          <w:rFonts w:eastAsiaTheme="minorEastAsia"/>
          <w:color w:val="000000"/>
          <w:sz w:val="22"/>
          <w:szCs w:val="22"/>
        </w:rPr>
        <w:t>signIn</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r w:rsidRPr="00181F8B">
        <w:rPr>
          <w:rFonts w:eastAsiaTheme="minorEastAsia"/>
          <w:color w:val="000000"/>
          <w:sz w:val="22"/>
          <w:szCs w:val="22"/>
        </w:rPr>
        <w:t>,String</w:t>
      </w:r>
      <w:proofErr w:type="spellEnd"/>
      <w:r w:rsidRPr="00181F8B">
        <w:rPr>
          <w:rFonts w:eastAsiaTheme="minorEastAsia"/>
          <w:color w:val="000000"/>
          <w:sz w:val="22"/>
          <w:szCs w:val="22"/>
        </w:rPr>
        <w:t xml:space="preserve"> </w:t>
      </w:r>
      <w:r w:rsidRPr="00181F8B">
        <w:rPr>
          <w:rFonts w:eastAsiaTheme="minorEastAsia"/>
          <w:color w:val="6A3E3E"/>
          <w:sz w:val="22"/>
          <w:szCs w:val="22"/>
        </w:rPr>
        <w:t>password</w:t>
      </w:r>
      <w:r w:rsidRPr="00181F8B">
        <w:rPr>
          <w:rFonts w:eastAsiaTheme="minorEastAsia"/>
          <w:color w:val="000000"/>
          <w:sz w:val="22"/>
          <w:szCs w:val="22"/>
        </w:rPr>
        <w:t xml:space="preserve">, String </w:t>
      </w:r>
      <w:r w:rsidRPr="00181F8B">
        <w:rPr>
          <w:rFonts w:eastAsiaTheme="minorEastAsia"/>
          <w:color w:val="6A3E3E"/>
          <w:sz w:val="22"/>
          <w:szCs w:val="22"/>
        </w:rPr>
        <w:t>code</w:t>
      </w:r>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t xml:space="preserve">  </w:t>
      </w:r>
      <w:r w:rsidRPr="00181F8B">
        <w:rPr>
          <w:rFonts w:eastAsiaTheme="minorEastAsia"/>
          <w:b/>
          <w:bCs/>
          <w:color w:val="7F0055"/>
          <w:sz w:val="22"/>
          <w:szCs w:val="22"/>
        </w:rPr>
        <w:t>public</w:t>
      </w:r>
      <w:r w:rsidRPr="00181F8B">
        <w:rPr>
          <w:rFonts w:eastAsiaTheme="minorEastAsia"/>
          <w:color w:val="000000"/>
          <w:sz w:val="22"/>
          <w:szCs w:val="22"/>
        </w:rPr>
        <w:t xml:space="preserve"> </w:t>
      </w:r>
      <w:proofErr w:type="spellStart"/>
      <w:r w:rsidRPr="00181F8B">
        <w:rPr>
          <w:rFonts w:eastAsiaTheme="minorEastAsia"/>
          <w:b/>
          <w:bCs/>
          <w:color w:val="7F0055"/>
          <w:sz w:val="22"/>
          <w:szCs w:val="22"/>
        </w:rPr>
        <w:t>boolean</w:t>
      </w:r>
      <w:proofErr w:type="spellEnd"/>
      <w:r w:rsidRPr="00181F8B">
        <w:rPr>
          <w:rFonts w:eastAsiaTheme="minorEastAsia"/>
          <w:color w:val="000000"/>
          <w:sz w:val="22"/>
          <w:szCs w:val="22"/>
        </w:rPr>
        <w:t xml:space="preserve"> </w:t>
      </w:r>
      <w:proofErr w:type="spellStart"/>
      <w:r w:rsidRPr="00181F8B">
        <w:rPr>
          <w:rFonts w:eastAsiaTheme="minorEastAsia"/>
          <w:color w:val="000000"/>
          <w:sz w:val="22"/>
          <w:szCs w:val="22"/>
        </w:rPr>
        <w:t>signOut</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proofErr w:type="spellEnd"/>
      <w:r w:rsidRPr="00181F8B">
        <w:rPr>
          <w:rFonts w:eastAsiaTheme="minorEastAsia"/>
          <w:color w:val="000000"/>
          <w:sz w:val="22"/>
          <w:szCs w:val="22"/>
        </w:rPr>
        <w:t>);</w:t>
      </w:r>
    </w:p>
    <w:p w:rsidR="00DF7FAB" w:rsidRPr="00181F8B" w:rsidRDefault="00F02D49" w:rsidP="00F02D49">
      <w:pPr>
        <w:rPr>
          <w:rFonts w:eastAsiaTheme="minorEastAsia"/>
          <w:color w:val="000000"/>
          <w:sz w:val="22"/>
          <w:szCs w:val="22"/>
        </w:rPr>
      </w:pPr>
      <w:r w:rsidRPr="00181F8B">
        <w:rPr>
          <w:rFonts w:eastAsiaTheme="minorEastAsia"/>
          <w:color w:val="000000"/>
          <w:sz w:val="22"/>
          <w:szCs w:val="22"/>
        </w:rPr>
        <w:t>}</w:t>
      </w:r>
    </w:p>
    <w:p w:rsidR="00F02D49" w:rsidRPr="00181F8B" w:rsidRDefault="00F02D49" w:rsidP="00F02D49">
      <w:pPr>
        <w:rPr>
          <w:rFonts w:eastAsiaTheme="minorEastAsia"/>
          <w:color w:val="000000"/>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package</w:t>
      </w:r>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com.virtual.queue.service</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import</w:t>
      </w:r>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com.virtual.queue.beans.User</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public</w:t>
      </w:r>
      <w:r w:rsidRPr="00181F8B">
        <w:rPr>
          <w:rFonts w:eastAsiaTheme="minorEastAsia"/>
          <w:color w:val="000000"/>
          <w:sz w:val="22"/>
          <w:szCs w:val="22"/>
        </w:rPr>
        <w:t xml:space="preserve"> </w:t>
      </w:r>
      <w:r w:rsidRPr="00181F8B">
        <w:rPr>
          <w:rFonts w:eastAsiaTheme="minorEastAsia"/>
          <w:b/>
          <w:bCs/>
          <w:color w:val="7F0055"/>
          <w:sz w:val="22"/>
          <w:szCs w:val="22"/>
        </w:rPr>
        <w:t>interface</w:t>
      </w:r>
      <w:r w:rsidRPr="00181F8B">
        <w:rPr>
          <w:rFonts w:eastAsiaTheme="minorEastAsia"/>
          <w:color w:val="000000"/>
          <w:sz w:val="22"/>
          <w:szCs w:val="22"/>
        </w:rPr>
        <w:t xml:space="preserve"> </w:t>
      </w:r>
      <w:proofErr w:type="spellStart"/>
      <w:r w:rsidRPr="00181F8B">
        <w:rPr>
          <w:rFonts w:eastAsiaTheme="minorEastAsia"/>
          <w:color w:val="000000"/>
          <w:sz w:val="22"/>
          <w:szCs w:val="22"/>
        </w:rPr>
        <w:t>LoginService</w:t>
      </w:r>
      <w:proofErr w:type="spellEnd"/>
      <w:r w:rsidRPr="00181F8B">
        <w:rPr>
          <w:rFonts w:eastAsiaTheme="minorEastAsia"/>
          <w:color w:val="000000"/>
          <w:sz w:val="22"/>
          <w:szCs w:val="22"/>
        </w:rPr>
        <w:t xml:space="preserve"> {</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r>
      <w:r w:rsidRPr="00181F8B">
        <w:rPr>
          <w:rFonts w:eastAsiaTheme="minorEastAsia"/>
          <w:b/>
          <w:bCs/>
          <w:color w:val="7F0055"/>
          <w:sz w:val="22"/>
          <w:szCs w:val="22"/>
        </w:rPr>
        <w:t>public</w:t>
      </w:r>
      <w:r w:rsidRPr="00181F8B">
        <w:rPr>
          <w:rFonts w:eastAsiaTheme="minorEastAsia"/>
          <w:color w:val="000000"/>
          <w:sz w:val="22"/>
          <w:szCs w:val="22"/>
        </w:rPr>
        <w:t xml:space="preserve"> User </w:t>
      </w:r>
      <w:proofErr w:type="spellStart"/>
      <w:r w:rsidRPr="00181F8B">
        <w:rPr>
          <w:rFonts w:eastAsiaTheme="minorEastAsia"/>
          <w:color w:val="000000"/>
          <w:sz w:val="22"/>
          <w:szCs w:val="22"/>
        </w:rPr>
        <w:t>signIn</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proofErr w:type="spellEnd"/>
      <w:r w:rsidRPr="00181F8B">
        <w:rPr>
          <w:rFonts w:eastAsiaTheme="minorEastAsia"/>
          <w:color w:val="000000"/>
          <w:sz w:val="22"/>
          <w:szCs w:val="22"/>
        </w:rPr>
        <w:t xml:space="preserve">, String </w:t>
      </w:r>
      <w:r w:rsidRPr="00181F8B">
        <w:rPr>
          <w:rFonts w:eastAsiaTheme="minorEastAsia"/>
          <w:color w:val="6A3E3E"/>
          <w:sz w:val="22"/>
          <w:szCs w:val="22"/>
        </w:rPr>
        <w:t>password</w:t>
      </w:r>
      <w:r w:rsidRPr="00181F8B">
        <w:rPr>
          <w:rFonts w:eastAsiaTheme="minorEastAsia"/>
          <w:color w:val="000000"/>
          <w:sz w:val="22"/>
          <w:szCs w:val="22"/>
        </w:rPr>
        <w:t xml:space="preserve">, String </w:t>
      </w:r>
      <w:r w:rsidRPr="00181F8B">
        <w:rPr>
          <w:rFonts w:eastAsiaTheme="minorEastAsia"/>
          <w:color w:val="6A3E3E"/>
          <w:sz w:val="22"/>
          <w:szCs w:val="22"/>
        </w:rPr>
        <w:t>code</w:t>
      </w:r>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r>
      <w:r w:rsidRPr="00181F8B">
        <w:rPr>
          <w:rFonts w:eastAsiaTheme="minorEastAsia"/>
          <w:b/>
          <w:bCs/>
          <w:color w:val="7F0055"/>
          <w:sz w:val="22"/>
          <w:szCs w:val="22"/>
        </w:rPr>
        <w:t>public</w:t>
      </w:r>
      <w:r w:rsidRPr="00181F8B">
        <w:rPr>
          <w:rFonts w:eastAsiaTheme="minorEastAsia"/>
          <w:color w:val="000000"/>
          <w:sz w:val="22"/>
          <w:szCs w:val="22"/>
        </w:rPr>
        <w:t xml:space="preserve"> </w:t>
      </w:r>
      <w:proofErr w:type="spellStart"/>
      <w:r w:rsidRPr="00181F8B">
        <w:rPr>
          <w:rFonts w:eastAsiaTheme="minorEastAsia"/>
          <w:b/>
          <w:bCs/>
          <w:color w:val="7F0055"/>
          <w:sz w:val="22"/>
          <w:szCs w:val="22"/>
        </w:rPr>
        <w:t>boolean</w:t>
      </w:r>
      <w:proofErr w:type="spellEnd"/>
      <w:r w:rsidRPr="00181F8B">
        <w:rPr>
          <w:rFonts w:eastAsiaTheme="minorEastAsia"/>
          <w:color w:val="000000"/>
          <w:sz w:val="22"/>
          <w:szCs w:val="22"/>
        </w:rPr>
        <w:t xml:space="preserve"> </w:t>
      </w:r>
      <w:proofErr w:type="spellStart"/>
      <w:r w:rsidRPr="00181F8B">
        <w:rPr>
          <w:rFonts w:eastAsiaTheme="minorEastAsia"/>
          <w:color w:val="000000"/>
          <w:sz w:val="22"/>
          <w:szCs w:val="22"/>
        </w:rPr>
        <w:t>signOut</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rPr>
          <w:b/>
          <w:u w:val="single"/>
        </w:rPr>
      </w:pPr>
      <w:r w:rsidRPr="00181F8B">
        <w:rPr>
          <w:rFonts w:eastAsiaTheme="minorEastAsia"/>
          <w:color w:val="000000"/>
          <w:sz w:val="22"/>
          <w:szCs w:val="22"/>
        </w:rPr>
        <w:t>}</w:t>
      </w:r>
    </w:p>
    <w:p w:rsidR="00181F8B" w:rsidRDefault="00181F8B" w:rsidP="00181F8B">
      <w:pPr>
        <w:rPr>
          <w:b/>
          <w:u w:val="single"/>
        </w:rPr>
      </w:pPr>
      <w:r w:rsidRPr="00DF7FAB">
        <w:rPr>
          <w:b/>
          <w:u w:val="single"/>
        </w:rPr>
        <w:t xml:space="preserve">Class Interfaces (code) for the subsystem </w:t>
      </w:r>
      <w:r>
        <w:rPr>
          <w:b/>
          <w:u w:val="single"/>
        </w:rPr>
        <w:t>Notification API</w:t>
      </w:r>
      <w:r w:rsidRPr="00DF7FAB">
        <w:rPr>
          <w:b/>
          <w:u w:val="single"/>
        </w:rPr>
        <w:t>:</w:t>
      </w:r>
    </w:p>
    <w:p w:rsidR="00181F8B" w:rsidRDefault="00181F8B" w:rsidP="00181F8B"/>
    <w:p w:rsidR="00181F8B" w:rsidRDefault="00181F8B" w:rsidP="00181F8B">
      <w:r>
        <w:t xml:space="preserve">package </w:t>
      </w:r>
      <w:proofErr w:type="spellStart"/>
      <w:r>
        <w:t>com.virtual.queue.service</w:t>
      </w:r>
      <w:proofErr w:type="spellEnd"/>
      <w:r>
        <w:t>;</w:t>
      </w:r>
    </w:p>
    <w:p w:rsidR="00181F8B" w:rsidRDefault="00181F8B" w:rsidP="00181F8B"/>
    <w:p w:rsidR="00181F8B" w:rsidRDefault="00181F8B" w:rsidP="00181F8B">
      <w:r>
        <w:t xml:space="preserve">import </w:t>
      </w:r>
      <w:proofErr w:type="spellStart"/>
      <w:r>
        <w:t>java.util.List</w:t>
      </w:r>
      <w:proofErr w:type="spellEnd"/>
      <w:r>
        <w:t>;</w:t>
      </w:r>
    </w:p>
    <w:p w:rsidR="00181F8B" w:rsidRDefault="00181F8B" w:rsidP="00181F8B"/>
    <w:p w:rsidR="00181F8B" w:rsidRDefault="00181F8B" w:rsidP="00181F8B">
      <w:r>
        <w:t xml:space="preserve">import </w:t>
      </w:r>
      <w:proofErr w:type="spellStart"/>
      <w:r>
        <w:t>com.virtual.queue.beans.UserQueueInfo</w:t>
      </w:r>
      <w:proofErr w:type="spellEnd"/>
      <w:r>
        <w:t>;</w:t>
      </w:r>
    </w:p>
    <w:p w:rsidR="00181F8B" w:rsidRDefault="00181F8B" w:rsidP="00181F8B"/>
    <w:p w:rsidR="00181F8B" w:rsidRDefault="00181F8B" w:rsidP="00181F8B">
      <w:r>
        <w:t xml:space="preserve">public interface </w:t>
      </w:r>
      <w:proofErr w:type="spellStart"/>
      <w:r>
        <w:t>NotificationService</w:t>
      </w:r>
      <w:proofErr w:type="spellEnd"/>
      <w:r>
        <w:t xml:space="preserve"> {</w:t>
      </w:r>
    </w:p>
    <w:p w:rsidR="00181F8B" w:rsidRDefault="00181F8B" w:rsidP="00181F8B">
      <w:r>
        <w:tab/>
        <w:t>public List&lt;</w:t>
      </w:r>
      <w:proofErr w:type="spellStart"/>
      <w:r>
        <w:t>UserQueueInfo</w:t>
      </w:r>
      <w:proofErr w:type="spellEnd"/>
      <w:r>
        <w:t xml:space="preserve">&gt; </w:t>
      </w:r>
      <w:proofErr w:type="spellStart"/>
      <w:r>
        <w:t>pullNotInfo</w:t>
      </w:r>
      <w:proofErr w:type="spellEnd"/>
      <w:r>
        <w:t xml:space="preserve">(Integer </w:t>
      </w:r>
      <w:proofErr w:type="spellStart"/>
      <w:r>
        <w:t>rideId</w:t>
      </w:r>
      <w:proofErr w:type="spellEnd"/>
      <w:r>
        <w:t>);</w:t>
      </w:r>
    </w:p>
    <w:p w:rsidR="00181F8B" w:rsidRDefault="00181F8B" w:rsidP="00181F8B">
      <w:r>
        <w:tab/>
        <w:t>public List&lt;</w:t>
      </w:r>
      <w:proofErr w:type="spellStart"/>
      <w:r>
        <w:t>UserQueueInfo</w:t>
      </w:r>
      <w:proofErr w:type="spellEnd"/>
      <w:r>
        <w:t xml:space="preserve">&gt; </w:t>
      </w:r>
      <w:proofErr w:type="spellStart"/>
      <w:r>
        <w:t>pullAllNotInfo</w:t>
      </w:r>
      <w:proofErr w:type="spellEnd"/>
      <w:r>
        <w:t>();</w:t>
      </w:r>
    </w:p>
    <w:p w:rsidR="00181F8B" w:rsidRDefault="00181F8B" w:rsidP="00181F8B">
      <w:r>
        <w:tab/>
        <w:t xml:space="preserve">public void </w:t>
      </w:r>
      <w:proofErr w:type="spellStart"/>
      <w:r>
        <w:t>notifyUser</w:t>
      </w:r>
      <w:proofErr w:type="spellEnd"/>
      <w:r>
        <w:t xml:space="preserve">(Integer </w:t>
      </w:r>
      <w:proofErr w:type="spellStart"/>
      <w:r>
        <w:t>rideId</w:t>
      </w:r>
      <w:proofErr w:type="spellEnd"/>
      <w:r>
        <w:t>) throws Exception;</w:t>
      </w:r>
    </w:p>
    <w:p w:rsidR="00181F8B" w:rsidRDefault="00181F8B" w:rsidP="00181F8B">
      <w:r>
        <w:tab/>
        <w:t xml:space="preserve">public void </w:t>
      </w:r>
      <w:proofErr w:type="spellStart"/>
      <w:r>
        <w:t>notifyAllUsers</w:t>
      </w:r>
      <w:proofErr w:type="spellEnd"/>
      <w:r>
        <w:t>() throws Exception;</w:t>
      </w:r>
    </w:p>
    <w:p w:rsidR="00181F8B" w:rsidRDefault="00181F8B" w:rsidP="00181F8B">
      <w:r>
        <w:t>}</w:t>
      </w:r>
    </w:p>
    <w:p w:rsidR="00181F8B" w:rsidRDefault="00181F8B" w:rsidP="00181F8B">
      <w:r>
        <w:t xml:space="preserve">package </w:t>
      </w:r>
      <w:proofErr w:type="spellStart"/>
      <w:r>
        <w:t>com.virtual.queue.handler</w:t>
      </w:r>
      <w:proofErr w:type="spellEnd"/>
      <w:r>
        <w:t>;</w:t>
      </w:r>
    </w:p>
    <w:p w:rsidR="00181F8B" w:rsidRDefault="00181F8B" w:rsidP="00181F8B"/>
    <w:p w:rsidR="00181F8B" w:rsidRDefault="00181F8B" w:rsidP="00181F8B"/>
    <w:p w:rsidR="00181F8B" w:rsidRDefault="00181F8B" w:rsidP="00181F8B"/>
    <w:p w:rsidR="00181F8B" w:rsidRDefault="00181F8B" w:rsidP="00181F8B">
      <w:r>
        <w:lastRenderedPageBreak/>
        <w:t xml:space="preserve">import </w:t>
      </w:r>
      <w:proofErr w:type="spellStart"/>
      <w:r>
        <w:t>com.virtual.queue.beans.NotificationInfo</w:t>
      </w:r>
      <w:proofErr w:type="spellEnd"/>
      <w:r>
        <w:t>;</w:t>
      </w:r>
    </w:p>
    <w:p w:rsidR="00181F8B" w:rsidRDefault="00181F8B" w:rsidP="00181F8B"/>
    <w:p w:rsidR="00181F8B" w:rsidRDefault="00181F8B" w:rsidP="00181F8B">
      <w:r>
        <w:t xml:space="preserve">import </w:t>
      </w:r>
      <w:proofErr w:type="spellStart"/>
      <w:r>
        <w:t>com.virtual.queue.exception.NotificationException</w:t>
      </w:r>
      <w:proofErr w:type="spellEnd"/>
      <w:r>
        <w:t>;</w:t>
      </w:r>
    </w:p>
    <w:p w:rsidR="00181F8B" w:rsidRDefault="00181F8B" w:rsidP="00181F8B"/>
    <w:p w:rsidR="00181F8B" w:rsidRDefault="00181F8B" w:rsidP="00181F8B"/>
    <w:p w:rsidR="00181F8B" w:rsidRDefault="00181F8B" w:rsidP="00181F8B"/>
    <w:p w:rsidR="00181F8B" w:rsidRDefault="00181F8B" w:rsidP="00181F8B">
      <w:r>
        <w:t xml:space="preserve">public interface </w:t>
      </w:r>
      <w:proofErr w:type="spellStart"/>
      <w:r>
        <w:t>NotificationHandler</w:t>
      </w:r>
      <w:proofErr w:type="spellEnd"/>
      <w:r>
        <w:t xml:space="preserve"> {</w:t>
      </w:r>
    </w:p>
    <w:p w:rsidR="00181F8B" w:rsidRDefault="00181F8B" w:rsidP="00181F8B"/>
    <w:p w:rsidR="00181F8B" w:rsidRDefault="00181F8B" w:rsidP="00181F8B">
      <w:r>
        <w:t xml:space="preserve">public void </w:t>
      </w:r>
      <w:proofErr w:type="spellStart"/>
      <w:r>
        <w:t>notifiyUser</w:t>
      </w:r>
      <w:proofErr w:type="spellEnd"/>
      <w:r>
        <w:t>(</w:t>
      </w:r>
      <w:proofErr w:type="spellStart"/>
      <w:r>
        <w:t>NotificationInfo</w:t>
      </w:r>
      <w:proofErr w:type="spellEnd"/>
      <w:r>
        <w:t xml:space="preserve"> info) throws </w:t>
      </w:r>
      <w:proofErr w:type="spellStart"/>
      <w:r>
        <w:t>NotificationException</w:t>
      </w:r>
      <w:proofErr w:type="spellEnd"/>
      <w:r>
        <w:t>;</w:t>
      </w:r>
    </w:p>
    <w:p w:rsidR="00181F8B" w:rsidRDefault="00181F8B" w:rsidP="00181F8B"/>
    <w:p w:rsidR="00181F8B" w:rsidRDefault="00181F8B" w:rsidP="00181F8B">
      <w:r>
        <w:t>}</w:t>
      </w:r>
    </w:p>
    <w:p w:rsidR="00DF7FAB" w:rsidRDefault="00DF7FAB" w:rsidP="00FA6464"/>
    <w:p w:rsidR="00181F8B" w:rsidRDefault="00181F8B" w:rsidP="00181F8B">
      <w:pPr>
        <w:rPr>
          <w:b/>
          <w:u w:val="single"/>
        </w:rPr>
      </w:pPr>
      <w:bookmarkStart w:id="152" w:name="_Toc228332551"/>
      <w:bookmarkStart w:id="153" w:name="_Toc374055179"/>
      <w:bookmarkStart w:id="154" w:name="_Toc267906021"/>
      <w:r w:rsidRPr="00DF7FAB">
        <w:rPr>
          <w:b/>
          <w:u w:val="single"/>
        </w:rPr>
        <w:t xml:space="preserve">Class Interfaces (code) for the subsystem </w:t>
      </w:r>
      <w:r>
        <w:rPr>
          <w:b/>
          <w:u w:val="single"/>
        </w:rPr>
        <w:t>User Operation</w:t>
      </w:r>
      <w:r w:rsidRPr="00DF7FAB">
        <w:rPr>
          <w:b/>
          <w:u w:val="single"/>
        </w:rPr>
        <w:t>:</w:t>
      </w:r>
    </w:p>
    <w:p w:rsidR="006A0CB7" w:rsidRDefault="006A0CB7" w:rsidP="006A0CB7">
      <w:pPr>
        <w:rPr>
          <w:b/>
          <w:u w:val="single"/>
        </w:rPr>
      </w:pPr>
    </w:p>
    <w:p w:rsidR="00181F8B" w:rsidRPr="00181F8B" w:rsidRDefault="00181F8B" w:rsidP="00181F8B">
      <w:r w:rsidRPr="00181F8B">
        <w:t xml:space="preserve">package </w:t>
      </w:r>
      <w:proofErr w:type="spellStart"/>
      <w:r w:rsidRPr="00181F8B">
        <w:t>com.virtual.queue.dao</w:t>
      </w:r>
      <w:proofErr w:type="spellEnd"/>
      <w:r w:rsidRPr="00181F8B">
        <w:t>;</w:t>
      </w:r>
    </w:p>
    <w:p w:rsidR="00181F8B" w:rsidRPr="00181F8B" w:rsidRDefault="00181F8B" w:rsidP="00181F8B"/>
    <w:p w:rsidR="00181F8B" w:rsidRPr="00181F8B" w:rsidRDefault="00181F8B" w:rsidP="00181F8B">
      <w:r w:rsidRPr="00181F8B">
        <w:t xml:space="preserve">import </w:t>
      </w:r>
      <w:proofErr w:type="spellStart"/>
      <w:r w:rsidRPr="00181F8B">
        <w:t>java.util.List</w:t>
      </w:r>
      <w:proofErr w:type="spellEnd"/>
      <w:r w:rsidRPr="00181F8B">
        <w:t>;</w:t>
      </w:r>
    </w:p>
    <w:p w:rsidR="00181F8B" w:rsidRPr="00181F8B" w:rsidRDefault="00181F8B" w:rsidP="00181F8B"/>
    <w:p w:rsidR="00181F8B" w:rsidRPr="00181F8B" w:rsidRDefault="00181F8B" w:rsidP="00181F8B">
      <w:r w:rsidRPr="00181F8B">
        <w:t xml:space="preserve">import </w:t>
      </w:r>
      <w:proofErr w:type="spellStart"/>
      <w:r w:rsidRPr="00181F8B">
        <w:t>com.virtual.queue.beans.User</w:t>
      </w:r>
      <w:proofErr w:type="spellEnd"/>
      <w:r w:rsidRPr="00181F8B">
        <w:t>;</w:t>
      </w:r>
    </w:p>
    <w:p w:rsidR="00181F8B" w:rsidRPr="00181F8B" w:rsidRDefault="00181F8B" w:rsidP="00181F8B"/>
    <w:p w:rsidR="00181F8B" w:rsidRPr="00181F8B" w:rsidRDefault="00181F8B" w:rsidP="00181F8B">
      <w:r w:rsidRPr="00181F8B">
        <w:t xml:space="preserve">public interface </w:t>
      </w:r>
      <w:proofErr w:type="spellStart"/>
      <w:r w:rsidRPr="00181F8B">
        <w:t>UserDao</w:t>
      </w:r>
      <w:proofErr w:type="spellEnd"/>
      <w:r w:rsidRPr="00181F8B">
        <w:t xml:space="preserve"> {</w:t>
      </w:r>
    </w:p>
    <w:p w:rsidR="00181F8B" w:rsidRPr="00181F8B" w:rsidRDefault="00181F8B" w:rsidP="00181F8B"/>
    <w:p w:rsidR="00181F8B" w:rsidRPr="00181F8B" w:rsidRDefault="00181F8B" w:rsidP="00181F8B">
      <w:r w:rsidRPr="00181F8B">
        <w:tab/>
        <w:t xml:space="preserve">public User </w:t>
      </w:r>
      <w:proofErr w:type="spellStart"/>
      <w:r w:rsidRPr="00181F8B">
        <w:t>getUser</w:t>
      </w:r>
      <w:proofErr w:type="spellEnd"/>
      <w:r w:rsidRPr="00181F8B">
        <w:t xml:space="preserve">(String username, String </w:t>
      </w:r>
      <w:proofErr w:type="spellStart"/>
      <w:r w:rsidRPr="00181F8B">
        <w:t>passwd</w:t>
      </w:r>
      <w:proofErr w:type="spellEnd"/>
      <w:r w:rsidRPr="00181F8B">
        <w:t xml:space="preserve">); </w:t>
      </w:r>
    </w:p>
    <w:p w:rsidR="00181F8B" w:rsidRPr="00181F8B" w:rsidRDefault="00181F8B" w:rsidP="00181F8B">
      <w:r w:rsidRPr="00181F8B">
        <w:tab/>
        <w:t xml:space="preserve">public String </w:t>
      </w:r>
      <w:proofErr w:type="spellStart"/>
      <w:r w:rsidRPr="00181F8B">
        <w:t>getCurrentlyAuthenticatedUserName</w:t>
      </w:r>
      <w:proofErr w:type="spellEnd"/>
      <w:r w:rsidRPr="00181F8B">
        <w:t xml:space="preserve">(); </w:t>
      </w:r>
    </w:p>
    <w:p w:rsidR="00181F8B" w:rsidRPr="00181F8B" w:rsidRDefault="00181F8B" w:rsidP="00181F8B">
      <w:r w:rsidRPr="00181F8B">
        <w:tab/>
        <w:t xml:space="preserve">public User </w:t>
      </w:r>
      <w:proofErr w:type="spellStart"/>
      <w:r w:rsidRPr="00181F8B">
        <w:t>getUserByToken</w:t>
      </w:r>
      <w:proofErr w:type="spellEnd"/>
      <w:r w:rsidRPr="00181F8B">
        <w:t>(String token);</w:t>
      </w:r>
    </w:p>
    <w:p w:rsidR="00181F8B" w:rsidRPr="00181F8B" w:rsidRDefault="00181F8B" w:rsidP="00181F8B">
      <w:r w:rsidRPr="00181F8B">
        <w:tab/>
        <w:t xml:space="preserve">public String </w:t>
      </w:r>
      <w:proofErr w:type="spellStart"/>
      <w:r w:rsidRPr="00181F8B">
        <w:t>storeToken</w:t>
      </w:r>
      <w:proofErr w:type="spellEnd"/>
      <w:r w:rsidRPr="00181F8B">
        <w:t xml:space="preserve">(Long </w:t>
      </w:r>
      <w:proofErr w:type="spellStart"/>
      <w:r w:rsidRPr="00181F8B">
        <w:t>userId</w:t>
      </w:r>
      <w:proofErr w:type="spellEnd"/>
      <w:r w:rsidRPr="00181F8B">
        <w:t>);</w:t>
      </w:r>
    </w:p>
    <w:p w:rsidR="00181F8B" w:rsidRPr="00181F8B" w:rsidRDefault="00181F8B" w:rsidP="00181F8B">
      <w:r w:rsidRPr="00181F8B">
        <w:t xml:space="preserve">    public List&lt;User&gt; </w:t>
      </w:r>
      <w:proofErr w:type="spellStart"/>
      <w:r w:rsidRPr="00181F8B">
        <w:t>getAll</w:t>
      </w:r>
      <w:proofErr w:type="spellEnd"/>
      <w:r w:rsidRPr="00181F8B">
        <w:t xml:space="preserve">(); </w:t>
      </w:r>
    </w:p>
    <w:p w:rsidR="00181F8B" w:rsidRPr="00181F8B" w:rsidRDefault="00181F8B" w:rsidP="00181F8B">
      <w:r w:rsidRPr="00181F8B">
        <w:t xml:space="preserve">    public void </w:t>
      </w:r>
      <w:proofErr w:type="spellStart"/>
      <w:r w:rsidRPr="00181F8B">
        <w:t>addUser</w:t>
      </w:r>
      <w:proofErr w:type="spellEnd"/>
      <w:r w:rsidRPr="00181F8B">
        <w:t>(User user);</w:t>
      </w:r>
    </w:p>
    <w:p w:rsidR="00181F8B" w:rsidRPr="00181F8B" w:rsidRDefault="00181F8B" w:rsidP="00181F8B">
      <w:r w:rsidRPr="00181F8B">
        <w:tab/>
        <w:t xml:space="preserve">public void </w:t>
      </w:r>
      <w:proofErr w:type="spellStart"/>
      <w:r w:rsidRPr="00181F8B">
        <w:t>updateUser</w:t>
      </w:r>
      <w:proofErr w:type="spellEnd"/>
      <w:r w:rsidRPr="00181F8B">
        <w:t>(User user);</w:t>
      </w:r>
    </w:p>
    <w:p w:rsidR="00181F8B" w:rsidRPr="00181F8B" w:rsidRDefault="00181F8B" w:rsidP="00181F8B">
      <w:r w:rsidRPr="00181F8B">
        <w:tab/>
        <w:t xml:space="preserve">public void </w:t>
      </w:r>
      <w:proofErr w:type="spellStart"/>
      <w:r w:rsidRPr="00181F8B">
        <w:t>deleteUserById</w:t>
      </w:r>
      <w:proofErr w:type="spellEnd"/>
      <w:r w:rsidRPr="00181F8B">
        <w:t>(Long id);</w:t>
      </w:r>
    </w:p>
    <w:p w:rsidR="00181F8B" w:rsidRPr="00181F8B" w:rsidRDefault="00181F8B" w:rsidP="00181F8B">
      <w:r w:rsidRPr="00181F8B">
        <w:tab/>
        <w:t xml:space="preserve">public User </w:t>
      </w:r>
      <w:proofErr w:type="spellStart"/>
      <w:r w:rsidRPr="00181F8B">
        <w:t>getUserByUserName</w:t>
      </w:r>
      <w:proofErr w:type="spellEnd"/>
      <w:r w:rsidRPr="00181F8B">
        <w:t xml:space="preserve">(String </w:t>
      </w:r>
      <w:proofErr w:type="spellStart"/>
      <w:r w:rsidRPr="00181F8B">
        <w:t>userName</w:t>
      </w:r>
      <w:proofErr w:type="spellEnd"/>
      <w:r w:rsidRPr="00181F8B">
        <w:t>);</w:t>
      </w:r>
    </w:p>
    <w:p w:rsidR="00181F8B" w:rsidRPr="00181F8B" w:rsidRDefault="00181F8B" w:rsidP="00181F8B">
      <w:r w:rsidRPr="00181F8B">
        <w:tab/>
        <w:t xml:space="preserve">public Boolean </w:t>
      </w:r>
      <w:proofErr w:type="spellStart"/>
      <w:r w:rsidRPr="00181F8B">
        <w:t>resetPassword</w:t>
      </w:r>
      <w:proofErr w:type="spellEnd"/>
      <w:r w:rsidRPr="00181F8B">
        <w:t xml:space="preserve">(String </w:t>
      </w:r>
      <w:proofErr w:type="spellStart"/>
      <w:r w:rsidRPr="00181F8B">
        <w:t>userName</w:t>
      </w:r>
      <w:proofErr w:type="spellEnd"/>
      <w:r w:rsidRPr="00181F8B">
        <w:t xml:space="preserve">, String </w:t>
      </w:r>
      <w:proofErr w:type="spellStart"/>
      <w:r w:rsidRPr="00181F8B">
        <w:t>securityAnswer</w:t>
      </w:r>
      <w:proofErr w:type="spellEnd"/>
      <w:r w:rsidRPr="00181F8B">
        <w:t>,</w:t>
      </w:r>
    </w:p>
    <w:p w:rsidR="00181F8B" w:rsidRPr="00181F8B" w:rsidRDefault="00181F8B" w:rsidP="00181F8B">
      <w:r w:rsidRPr="00181F8B">
        <w:tab/>
      </w:r>
      <w:r w:rsidRPr="00181F8B">
        <w:tab/>
      </w:r>
      <w:r w:rsidRPr="00181F8B">
        <w:tab/>
        <w:t xml:space="preserve">String </w:t>
      </w:r>
      <w:proofErr w:type="spellStart"/>
      <w:r w:rsidRPr="00181F8B">
        <w:t>securityQuestion</w:t>
      </w:r>
      <w:proofErr w:type="spellEnd"/>
      <w:r w:rsidRPr="00181F8B">
        <w:t xml:space="preserve">, String </w:t>
      </w:r>
      <w:proofErr w:type="spellStart"/>
      <w:r w:rsidRPr="00181F8B">
        <w:t>newPassword</w:t>
      </w:r>
      <w:proofErr w:type="spellEnd"/>
      <w:r w:rsidRPr="00181F8B">
        <w:t>) throws Exception;</w:t>
      </w:r>
    </w:p>
    <w:p w:rsidR="00181F8B" w:rsidRPr="00181F8B" w:rsidRDefault="00181F8B" w:rsidP="00181F8B">
      <w:r w:rsidRPr="00181F8B">
        <w:tab/>
        <w:t xml:space="preserve">public User </w:t>
      </w:r>
      <w:proofErr w:type="spellStart"/>
      <w:r w:rsidRPr="00181F8B">
        <w:t>authenticateUser</w:t>
      </w:r>
      <w:proofErr w:type="spellEnd"/>
      <w:r w:rsidRPr="00181F8B">
        <w:t xml:space="preserve">(String </w:t>
      </w:r>
      <w:proofErr w:type="spellStart"/>
      <w:r w:rsidRPr="00181F8B">
        <w:t>userName,String</w:t>
      </w:r>
      <w:proofErr w:type="spellEnd"/>
      <w:r w:rsidRPr="00181F8B">
        <w:t xml:space="preserve"> </w:t>
      </w:r>
      <w:proofErr w:type="spellStart"/>
      <w:r w:rsidRPr="00181F8B">
        <w:t>securityQuestion,String</w:t>
      </w:r>
      <w:proofErr w:type="spellEnd"/>
      <w:r w:rsidRPr="00181F8B">
        <w:t xml:space="preserve"> </w:t>
      </w:r>
      <w:proofErr w:type="spellStart"/>
      <w:r w:rsidRPr="00181F8B">
        <w:t>securityAnwser</w:t>
      </w:r>
      <w:proofErr w:type="spellEnd"/>
      <w:r w:rsidRPr="00181F8B">
        <w:t>);</w:t>
      </w:r>
    </w:p>
    <w:p w:rsidR="00181F8B" w:rsidRPr="00181F8B" w:rsidRDefault="00181F8B" w:rsidP="00181F8B">
      <w:r w:rsidRPr="00181F8B">
        <w:tab/>
        <w:t xml:space="preserve">public User </w:t>
      </w:r>
      <w:proofErr w:type="spellStart"/>
      <w:r w:rsidRPr="00181F8B">
        <w:t>getUserById</w:t>
      </w:r>
      <w:proofErr w:type="spellEnd"/>
      <w:r w:rsidRPr="00181F8B">
        <w:t xml:space="preserve">(long </w:t>
      </w:r>
      <w:proofErr w:type="spellStart"/>
      <w:r w:rsidRPr="00181F8B">
        <w:t>userId</w:t>
      </w:r>
      <w:proofErr w:type="spellEnd"/>
      <w:r w:rsidRPr="00181F8B">
        <w:t>);</w:t>
      </w:r>
    </w:p>
    <w:p w:rsidR="00181F8B" w:rsidRPr="00181F8B" w:rsidRDefault="00181F8B" w:rsidP="00181F8B">
      <w:r w:rsidRPr="00181F8B">
        <w:tab/>
        <w:t xml:space="preserve">public </w:t>
      </w:r>
      <w:proofErr w:type="spellStart"/>
      <w:r w:rsidRPr="00181F8B">
        <w:t>boolean</w:t>
      </w:r>
      <w:proofErr w:type="spellEnd"/>
      <w:r w:rsidRPr="00181F8B">
        <w:t xml:space="preserve"> </w:t>
      </w:r>
      <w:proofErr w:type="spellStart"/>
      <w:r w:rsidRPr="00181F8B">
        <w:t>removeUserFromQueue</w:t>
      </w:r>
      <w:proofErr w:type="spellEnd"/>
      <w:r w:rsidRPr="00181F8B">
        <w:t xml:space="preserve">(long </w:t>
      </w:r>
      <w:proofErr w:type="spellStart"/>
      <w:r w:rsidRPr="00181F8B">
        <w:t>userId,long</w:t>
      </w:r>
      <w:proofErr w:type="spellEnd"/>
      <w:r w:rsidRPr="00181F8B">
        <w:t xml:space="preserve"> </w:t>
      </w:r>
      <w:proofErr w:type="spellStart"/>
      <w:r w:rsidRPr="00181F8B">
        <w:t>rideId</w:t>
      </w:r>
      <w:proofErr w:type="spellEnd"/>
      <w:r w:rsidRPr="00181F8B">
        <w:t>);</w:t>
      </w:r>
    </w:p>
    <w:p w:rsidR="00181F8B" w:rsidRPr="00181F8B" w:rsidRDefault="00181F8B" w:rsidP="00181F8B"/>
    <w:p w:rsidR="00181F8B" w:rsidRDefault="00181F8B" w:rsidP="006A0CB7">
      <w:r w:rsidRPr="00181F8B">
        <w:t>}</w:t>
      </w:r>
    </w:p>
    <w:p w:rsidR="00181F8B" w:rsidRDefault="00181F8B" w:rsidP="006A0CB7"/>
    <w:p w:rsidR="00181F8B" w:rsidRDefault="00181F8B" w:rsidP="00181F8B">
      <w:r>
        <w:t xml:space="preserve">package </w:t>
      </w:r>
      <w:proofErr w:type="spellStart"/>
      <w:r>
        <w:t>com.virtual.queue.service</w:t>
      </w:r>
      <w:proofErr w:type="spellEnd"/>
      <w:r>
        <w:t>;</w:t>
      </w:r>
    </w:p>
    <w:p w:rsidR="00181F8B" w:rsidRDefault="00181F8B" w:rsidP="00181F8B"/>
    <w:p w:rsidR="00181F8B" w:rsidRDefault="00181F8B" w:rsidP="00181F8B">
      <w:r>
        <w:t xml:space="preserve">import </w:t>
      </w:r>
      <w:proofErr w:type="spellStart"/>
      <w:r>
        <w:t>java.util.List</w:t>
      </w:r>
      <w:proofErr w:type="spellEnd"/>
      <w:r>
        <w:t>;</w:t>
      </w:r>
    </w:p>
    <w:p w:rsidR="00181F8B" w:rsidRDefault="00181F8B" w:rsidP="00181F8B"/>
    <w:p w:rsidR="00181F8B" w:rsidRDefault="00181F8B" w:rsidP="00181F8B">
      <w:r>
        <w:t xml:space="preserve">import </w:t>
      </w:r>
      <w:proofErr w:type="spellStart"/>
      <w:r>
        <w:t>com.virtual.queue.beans.User</w:t>
      </w:r>
      <w:proofErr w:type="spellEnd"/>
      <w:r>
        <w:t>;</w:t>
      </w:r>
    </w:p>
    <w:p w:rsidR="00181F8B" w:rsidRDefault="00181F8B" w:rsidP="00181F8B">
      <w:r>
        <w:t xml:space="preserve">import </w:t>
      </w:r>
      <w:proofErr w:type="spellStart"/>
      <w:r>
        <w:t>com.virtual.queue.request.UserPasswordResetRequest</w:t>
      </w:r>
      <w:proofErr w:type="spellEnd"/>
      <w:r>
        <w:t>;</w:t>
      </w:r>
    </w:p>
    <w:p w:rsidR="00181F8B" w:rsidRDefault="00181F8B" w:rsidP="00181F8B"/>
    <w:p w:rsidR="00181F8B" w:rsidRDefault="00181F8B" w:rsidP="00181F8B">
      <w:r>
        <w:t xml:space="preserve"> </w:t>
      </w:r>
    </w:p>
    <w:p w:rsidR="00181F8B" w:rsidRDefault="00181F8B" w:rsidP="00181F8B"/>
    <w:p w:rsidR="00181F8B" w:rsidRDefault="00181F8B" w:rsidP="00181F8B">
      <w:r>
        <w:t xml:space="preserve">public interface </w:t>
      </w:r>
      <w:proofErr w:type="spellStart"/>
      <w:r>
        <w:t>UserService</w:t>
      </w:r>
      <w:proofErr w:type="spellEnd"/>
      <w:r>
        <w:t xml:space="preserve"> {</w:t>
      </w:r>
    </w:p>
    <w:p w:rsidR="00181F8B" w:rsidRDefault="00181F8B" w:rsidP="00181F8B">
      <w:r>
        <w:tab/>
        <w:t xml:space="preserve"> </w:t>
      </w:r>
    </w:p>
    <w:p w:rsidR="00181F8B" w:rsidRDefault="00181F8B" w:rsidP="00181F8B">
      <w:r>
        <w:tab/>
      </w:r>
      <w:r>
        <w:tab/>
        <w:t xml:space="preserve">public User </w:t>
      </w:r>
      <w:proofErr w:type="spellStart"/>
      <w:r>
        <w:t>getUser</w:t>
      </w:r>
      <w:proofErr w:type="spellEnd"/>
      <w:r>
        <w:t xml:space="preserve">(String username, String </w:t>
      </w:r>
      <w:proofErr w:type="spellStart"/>
      <w:r>
        <w:t>passwd</w:t>
      </w:r>
      <w:proofErr w:type="spellEnd"/>
      <w:r>
        <w:t xml:space="preserve">); </w:t>
      </w:r>
    </w:p>
    <w:p w:rsidR="00181F8B" w:rsidRDefault="00181F8B" w:rsidP="00181F8B">
      <w:r>
        <w:tab/>
      </w:r>
      <w:r>
        <w:tab/>
        <w:t xml:space="preserve">public String </w:t>
      </w:r>
      <w:proofErr w:type="spellStart"/>
      <w:r>
        <w:t>getCurrentlyAuthenticatedUserName</w:t>
      </w:r>
      <w:proofErr w:type="spellEnd"/>
      <w:r>
        <w:t xml:space="preserve">(); </w:t>
      </w:r>
    </w:p>
    <w:p w:rsidR="00181F8B" w:rsidRDefault="00181F8B" w:rsidP="00181F8B">
      <w:r>
        <w:tab/>
      </w:r>
      <w:r>
        <w:tab/>
        <w:t xml:space="preserve">public User </w:t>
      </w:r>
      <w:proofErr w:type="spellStart"/>
      <w:r>
        <w:t>getUserByToken</w:t>
      </w:r>
      <w:proofErr w:type="spellEnd"/>
      <w:r>
        <w:t>(String token);</w:t>
      </w:r>
    </w:p>
    <w:p w:rsidR="00181F8B" w:rsidRDefault="00181F8B" w:rsidP="00181F8B">
      <w:r>
        <w:tab/>
      </w:r>
      <w:r>
        <w:tab/>
        <w:t xml:space="preserve">public String </w:t>
      </w:r>
      <w:proofErr w:type="spellStart"/>
      <w:r>
        <w:t>storeToken</w:t>
      </w:r>
      <w:proofErr w:type="spellEnd"/>
      <w:r>
        <w:t xml:space="preserve">(long </w:t>
      </w:r>
      <w:proofErr w:type="spellStart"/>
      <w:r>
        <w:t>userId</w:t>
      </w:r>
      <w:proofErr w:type="spellEnd"/>
      <w:r>
        <w:t>);</w:t>
      </w:r>
    </w:p>
    <w:p w:rsidR="00181F8B" w:rsidRDefault="00181F8B" w:rsidP="00181F8B">
      <w:r>
        <w:t xml:space="preserve">        public List&lt;User&gt; </w:t>
      </w:r>
      <w:proofErr w:type="spellStart"/>
      <w:r>
        <w:t>getAll</w:t>
      </w:r>
      <w:proofErr w:type="spellEnd"/>
      <w:r>
        <w:t xml:space="preserve">(); </w:t>
      </w:r>
    </w:p>
    <w:p w:rsidR="00181F8B" w:rsidRDefault="00181F8B" w:rsidP="00181F8B">
      <w:r>
        <w:t xml:space="preserve">        public void </w:t>
      </w:r>
      <w:proofErr w:type="spellStart"/>
      <w:r>
        <w:t>addUser</w:t>
      </w:r>
      <w:proofErr w:type="spellEnd"/>
      <w:r>
        <w:t>(User user);</w:t>
      </w:r>
    </w:p>
    <w:p w:rsidR="00181F8B" w:rsidRDefault="00181F8B" w:rsidP="00181F8B">
      <w:r>
        <w:tab/>
      </w:r>
      <w:r>
        <w:tab/>
        <w:t xml:space="preserve">public void </w:t>
      </w:r>
      <w:proofErr w:type="spellStart"/>
      <w:r>
        <w:t>updateUser</w:t>
      </w:r>
      <w:proofErr w:type="spellEnd"/>
      <w:r>
        <w:t>(User user);</w:t>
      </w:r>
    </w:p>
    <w:p w:rsidR="00181F8B" w:rsidRDefault="00181F8B" w:rsidP="00181F8B">
      <w:r>
        <w:tab/>
      </w:r>
      <w:r>
        <w:tab/>
        <w:t xml:space="preserve">public void </w:t>
      </w:r>
      <w:proofErr w:type="spellStart"/>
      <w:r>
        <w:t>deleteUserById</w:t>
      </w:r>
      <w:proofErr w:type="spellEnd"/>
      <w:r>
        <w:t>(Long id);</w:t>
      </w:r>
    </w:p>
    <w:p w:rsidR="00181F8B" w:rsidRDefault="00181F8B" w:rsidP="00181F8B">
      <w:r>
        <w:tab/>
      </w:r>
      <w:r>
        <w:tab/>
        <w:t xml:space="preserve">public User </w:t>
      </w:r>
      <w:proofErr w:type="spellStart"/>
      <w:r>
        <w:t>getUserByUserName</w:t>
      </w:r>
      <w:proofErr w:type="spellEnd"/>
      <w:r>
        <w:t xml:space="preserve">(String </w:t>
      </w:r>
      <w:proofErr w:type="spellStart"/>
      <w:r>
        <w:t>userName</w:t>
      </w:r>
      <w:proofErr w:type="spellEnd"/>
      <w:r>
        <w:t>);</w:t>
      </w:r>
    </w:p>
    <w:p w:rsidR="00181F8B" w:rsidRDefault="00181F8B" w:rsidP="00181F8B">
      <w:r>
        <w:tab/>
      </w:r>
      <w:r>
        <w:tab/>
        <w:t xml:space="preserve">public void </w:t>
      </w:r>
      <w:proofErr w:type="spellStart"/>
      <w:r>
        <w:t>resetPassword</w:t>
      </w:r>
      <w:proofErr w:type="spellEnd"/>
      <w:r>
        <w:t>(</w:t>
      </w:r>
      <w:proofErr w:type="spellStart"/>
      <w:r>
        <w:t>UserPasswordResetRequest</w:t>
      </w:r>
      <w:proofErr w:type="spellEnd"/>
      <w:r>
        <w:t xml:space="preserve"> </w:t>
      </w:r>
      <w:proofErr w:type="spellStart"/>
      <w:r>
        <w:t>passwordReset</w:t>
      </w:r>
      <w:proofErr w:type="spellEnd"/>
      <w:r>
        <w:t>) throws Exception;</w:t>
      </w:r>
    </w:p>
    <w:p w:rsidR="00181F8B" w:rsidRDefault="00181F8B" w:rsidP="00181F8B">
      <w:r>
        <w:tab/>
      </w:r>
      <w:r>
        <w:tab/>
      </w:r>
      <w:proofErr w:type="spellStart"/>
      <w:r>
        <w:t>boolean</w:t>
      </w:r>
      <w:proofErr w:type="spellEnd"/>
      <w:r>
        <w:t xml:space="preserve"> </w:t>
      </w:r>
      <w:proofErr w:type="spellStart"/>
      <w:r>
        <w:t>removeUserFromQueue</w:t>
      </w:r>
      <w:proofErr w:type="spellEnd"/>
      <w:r>
        <w:t xml:space="preserve">(long </w:t>
      </w:r>
      <w:proofErr w:type="spellStart"/>
      <w:r>
        <w:t>rideId</w:t>
      </w:r>
      <w:proofErr w:type="spellEnd"/>
      <w:r>
        <w:t xml:space="preserve">, long </w:t>
      </w:r>
      <w:proofErr w:type="spellStart"/>
      <w:r>
        <w:t>userId</w:t>
      </w:r>
      <w:proofErr w:type="spellEnd"/>
      <w:r>
        <w:t>);</w:t>
      </w:r>
    </w:p>
    <w:p w:rsidR="00181F8B" w:rsidRDefault="00181F8B" w:rsidP="00181F8B">
      <w:r>
        <w:t>}</w:t>
      </w:r>
    </w:p>
    <w:p w:rsidR="00181F8B" w:rsidRPr="00181F8B" w:rsidRDefault="00181F8B" w:rsidP="006A0CB7"/>
    <w:p w:rsidR="00181F8B" w:rsidRDefault="00181F8B" w:rsidP="00181F8B">
      <w:pPr>
        <w:rPr>
          <w:b/>
          <w:u w:val="single"/>
        </w:rPr>
      </w:pPr>
      <w:r w:rsidRPr="00DF7FAB">
        <w:rPr>
          <w:b/>
          <w:u w:val="single"/>
        </w:rPr>
        <w:t xml:space="preserve">Class Interfaces (code) for the subsystem </w:t>
      </w:r>
      <w:r>
        <w:rPr>
          <w:b/>
          <w:u w:val="single"/>
        </w:rPr>
        <w:t>Queue Scheduler</w:t>
      </w:r>
      <w:r w:rsidRPr="00DF7FAB">
        <w:rPr>
          <w:b/>
          <w:u w:val="single"/>
        </w:rPr>
        <w:t>:</w:t>
      </w:r>
    </w:p>
    <w:p w:rsidR="00181F8B" w:rsidRDefault="00181F8B" w:rsidP="00181F8B">
      <w:pPr>
        <w:widowControl w:val="0"/>
        <w:autoSpaceDE w:val="0"/>
        <w:autoSpaceDN w:val="0"/>
        <w:adjustRightInd w:val="0"/>
        <w:rPr>
          <w:rFonts w:eastAsiaTheme="minorEastAsia"/>
          <w:b/>
          <w:bCs/>
          <w:color w:val="7F0055"/>
          <w:sz w:val="22"/>
          <w:szCs w:val="22"/>
        </w:rPr>
      </w:pPr>
    </w:p>
    <w:p w:rsidR="00181F8B" w:rsidRPr="00181F8B" w:rsidRDefault="00181F8B" w:rsidP="00181F8B">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package</w:t>
      </w:r>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com.virtual.queue.service</w:t>
      </w:r>
      <w:proofErr w:type="spellEnd"/>
      <w:r w:rsidRPr="00181F8B">
        <w:rPr>
          <w:rFonts w:eastAsiaTheme="minorEastAsia"/>
          <w:color w:val="000000"/>
          <w:sz w:val="22"/>
          <w:szCs w:val="22"/>
        </w:rPr>
        <w:t>;</w:t>
      </w:r>
    </w:p>
    <w:p w:rsidR="00181F8B" w:rsidRPr="00181F8B" w:rsidRDefault="00181F8B" w:rsidP="00181F8B">
      <w:pPr>
        <w:widowControl w:val="0"/>
        <w:autoSpaceDE w:val="0"/>
        <w:autoSpaceDN w:val="0"/>
        <w:adjustRightInd w:val="0"/>
        <w:rPr>
          <w:rFonts w:eastAsiaTheme="minorEastAsia"/>
          <w:sz w:val="22"/>
          <w:szCs w:val="22"/>
        </w:rPr>
      </w:pPr>
    </w:p>
    <w:p w:rsidR="00181F8B" w:rsidRPr="00181F8B" w:rsidRDefault="00181F8B" w:rsidP="00181F8B">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public</w:t>
      </w:r>
      <w:r w:rsidRPr="00181F8B">
        <w:rPr>
          <w:rFonts w:eastAsiaTheme="minorEastAsia"/>
          <w:color w:val="000000"/>
          <w:sz w:val="22"/>
          <w:szCs w:val="22"/>
        </w:rPr>
        <w:t xml:space="preserve"> </w:t>
      </w:r>
      <w:r w:rsidRPr="00181F8B">
        <w:rPr>
          <w:rFonts w:eastAsiaTheme="minorEastAsia"/>
          <w:b/>
          <w:bCs/>
          <w:color w:val="7F0055"/>
          <w:sz w:val="22"/>
          <w:szCs w:val="22"/>
        </w:rPr>
        <w:t>interface</w:t>
      </w:r>
      <w:r w:rsidRPr="00181F8B">
        <w:rPr>
          <w:rFonts w:eastAsiaTheme="minorEastAsia"/>
          <w:color w:val="000000"/>
          <w:sz w:val="22"/>
          <w:szCs w:val="22"/>
        </w:rPr>
        <w:t xml:space="preserve"> </w:t>
      </w:r>
      <w:proofErr w:type="spellStart"/>
      <w:r w:rsidRPr="00181F8B">
        <w:rPr>
          <w:rFonts w:eastAsiaTheme="minorEastAsia"/>
          <w:color w:val="000000"/>
          <w:sz w:val="22"/>
          <w:szCs w:val="22"/>
        </w:rPr>
        <w:t>QueueService</w:t>
      </w:r>
      <w:proofErr w:type="spellEnd"/>
      <w:r w:rsidRPr="00181F8B">
        <w:rPr>
          <w:rFonts w:eastAsiaTheme="minorEastAsia"/>
          <w:color w:val="000000"/>
          <w:sz w:val="22"/>
          <w:szCs w:val="22"/>
        </w:rPr>
        <w:t xml:space="preserve"> {</w:t>
      </w:r>
    </w:p>
    <w:p w:rsidR="00181F8B" w:rsidRPr="00181F8B" w:rsidRDefault="00181F8B" w:rsidP="00181F8B">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public</w:t>
      </w:r>
      <w:r w:rsidRPr="00181F8B">
        <w:rPr>
          <w:rFonts w:eastAsiaTheme="minorEastAsia"/>
          <w:color w:val="000000"/>
          <w:sz w:val="22"/>
          <w:szCs w:val="22"/>
        </w:rPr>
        <w:t xml:space="preserve"> </w:t>
      </w:r>
      <w:proofErr w:type="spellStart"/>
      <w:r w:rsidRPr="00181F8B">
        <w:rPr>
          <w:rFonts w:eastAsiaTheme="minorEastAsia"/>
          <w:b/>
          <w:bCs/>
          <w:color w:val="7F0055"/>
          <w:sz w:val="22"/>
          <w:szCs w:val="22"/>
        </w:rPr>
        <w:t>boolean</w:t>
      </w:r>
      <w:proofErr w:type="spellEnd"/>
      <w:r w:rsidRPr="00181F8B">
        <w:rPr>
          <w:rFonts w:eastAsiaTheme="minorEastAsia"/>
          <w:color w:val="000000"/>
          <w:sz w:val="22"/>
          <w:szCs w:val="22"/>
        </w:rPr>
        <w:t xml:space="preserve"> </w:t>
      </w:r>
      <w:proofErr w:type="spellStart"/>
      <w:r w:rsidRPr="00181F8B">
        <w:rPr>
          <w:rFonts w:eastAsiaTheme="minorEastAsia"/>
          <w:color w:val="000000"/>
          <w:sz w:val="22"/>
          <w:szCs w:val="22"/>
        </w:rPr>
        <w:t>removeUserFromQueue</w:t>
      </w:r>
      <w:proofErr w:type="spellEnd"/>
      <w:r w:rsidRPr="00181F8B">
        <w:rPr>
          <w:rFonts w:eastAsiaTheme="minorEastAsia"/>
          <w:color w:val="000000"/>
          <w:sz w:val="22"/>
          <w:szCs w:val="22"/>
        </w:rPr>
        <w:t>(</w:t>
      </w:r>
      <w:r w:rsidRPr="00181F8B">
        <w:rPr>
          <w:rFonts w:eastAsiaTheme="minorEastAsia"/>
          <w:b/>
          <w:bCs/>
          <w:color w:val="7F0055"/>
          <w:sz w:val="22"/>
          <w:szCs w:val="22"/>
        </w:rPr>
        <w:t>long</w:t>
      </w:r>
      <w:r w:rsidRPr="00181F8B">
        <w:rPr>
          <w:rFonts w:eastAsiaTheme="minorEastAsia"/>
          <w:color w:val="000000"/>
          <w:sz w:val="22"/>
          <w:szCs w:val="22"/>
        </w:rPr>
        <w:t xml:space="preserve"> </w:t>
      </w:r>
      <w:proofErr w:type="spellStart"/>
      <w:r w:rsidRPr="00181F8B">
        <w:rPr>
          <w:rFonts w:eastAsiaTheme="minorEastAsia"/>
          <w:color w:val="6A3E3E"/>
          <w:sz w:val="22"/>
          <w:szCs w:val="22"/>
        </w:rPr>
        <w:t>rideId</w:t>
      </w:r>
      <w:r w:rsidRPr="00181F8B">
        <w:rPr>
          <w:rFonts w:eastAsiaTheme="minorEastAsia"/>
          <w:color w:val="000000"/>
          <w:sz w:val="22"/>
          <w:szCs w:val="22"/>
        </w:rPr>
        <w:t>,</w:t>
      </w:r>
      <w:r w:rsidRPr="00181F8B">
        <w:rPr>
          <w:rFonts w:eastAsiaTheme="minorEastAsia"/>
          <w:b/>
          <w:bCs/>
          <w:color w:val="7F0055"/>
          <w:sz w:val="22"/>
          <w:szCs w:val="22"/>
        </w:rPr>
        <w:t>long</w:t>
      </w:r>
      <w:proofErr w:type="spellEnd"/>
      <w:r w:rsidRPr="00181F8B">
        <w:rPr>
          <w:rFonts w:eastAsiaTheme="minorEastAsia"/>
          <w:color w:val="000000"/>
          <w:sz w:val="22"/>
          <w:szCs w:val="22"/>
        </w:rPr>
        <w:t xml:space="preserve"> </w:t>
      </w:r>
      <w:proofErr w:type="spellStart"/>
      <w:r w:rsidRPr="00181F8B">
        <w:rPr>
          <w:rFonts w:eastAsiaTheme="minorEastAsia"/>
          <w:color w:val="6A3E3E"/>
          <w:sz w:val="22"/>
          <w:szCs w:val="22"/>
        </w:rPr>
        <w:t>userid</w:t>
      </w:r>
      <w:proofErr w:type="spellEnd"/>
      <w:r w:rsidRPr="00181F8B">
        <w:rPr>
          <w:rFonts w:eastAsiaTheme="minorEastAsia"/>
          <w:color w:val="000000"/>
          <w:sz w:val="22"/>
          <w:szCs w:val="22"/>
        </w:rPr>
        <w:t>);</w:t>
      </w:r>
    </w:p>
    <w:p w:rsidR="00181F8B" w:rsidRPr="00181F8B" w:rsidRDefault="00181F8B" w:rsidP="002F4830">
      <w:pPr>
        <w:rPr>
          <w:rFonts w:eastAsiaTheme="minorEastAsia"/>
        </w:rPr>
      </w:pPr>
      <w:r w:rsidRPr="00181F8B">
        <w:rPr>
          <w:rFonts w:eastAsiaTheme="minorEastAsia"/>
          <w:b/>
          <w:bCs/>
          <w:color w:val="7F0055"/>
        </w:rPr>
        <w:t>public</w:t>
      </w:r>
      <w:r w:rsidRPr="00181F8B">
        <w:rPr>
          <w:rFonts w:eastAsiaTheme="minorEastAsia"/>
        </w:rPr>
        <w:t xml:space="preserve"> </w:t>
      </w:r>
      <w:proofErr w:type="spellStart"/>
      <w:r w:rsidRPr="00181F8B">
        <w:rPr>
          <w:rFonts w:eastAsiaTheme="minorEastAsia"/>
          <w:b/>
          <w:bCs/>
          <w:color w:val="7F0055"/>
        </w:rPr>
        <w:t>boolean</w:t>
      </w:r>
      <w:proofErr w:type="spellEnd"/>
      <w:r w:rsidRPr="00181F8B">
        <w:rPr>
          <w:rFonts w:eastAsiaTheme="minorEastAsia"/>
        </w:rPr>
        <w:t xml:space="preserve"> </w:t>
      </w:r>
      <w:proofErr w:type="spellStart"/>
      <w:r w:rsidRPr="00181F8B">
        <w:rPr>
          <w:rFonts w:eastAsiaTheme="minorEastAsia"/>
        </w:rPr>
        <w:t>removeAllUsersFromQueue</w:t>
      </w:r>
      <w:proofErr w:type="spellEnd"/>
      <w:r w:rsidRPr="00181F8B">
        <w:rPr>
          <w:rFonts w:eastAsiaTheme="minorEastAsia"/>
        </w:rPr>
        <w:t>(</w:t>
      </w:r>
      <w:r w:rsidRPr="00181F8B">
        <w:rPr>
          <w:rFonts w:eastAsiaTheme="minorEastAsia"/>
          <w:b/>
          <w:bCs/>
          <w:color w:val="7F0055"/>
        </w:rPr>
        <w:t>long</w:t>
      </w:r>
      <w:r w:rsidRPr="00181F8B">
        <w:rPr>
          <w:rFonts w:eastAsiaTheme="minorEastAsia"/>
        </w:rPr>
        <w:t xml:space="preserve"> </w:t>
      </w:r>
      <w:proofErr w:type="spellStart"/>
      <w:r w:rsidRPr="00181F8B">
        <w:rPr>
          <w:rFonts w:eastAsiaTheme="minorEastAsia"/>
          <w:color w:val="6A3E3E"/>
        </w:rPr>
        <w:t>rideId</w:t>
      </w:r>
      <w:proofErr w:type="spellEnd"/>
      <w:r w:rsidRPr="00181F8B">
        <w:rPr>
          <w:rFonts w:eastAsiaTheme="minorEastAsia"/>
        </w:rPr>
        <w:t>);</w:t>
      </w:r>
      <w:r w:rsidRPr="00181F8B">
        <w:rPr>
          <w:rFonts w:eastAsiaTheme="minorEastAsia"/>
        </w:rPr>
        <w:tab/>
        <w:t xml:space="preserve"> </w:t>
      </w:r>
    </w:p>
    <w:p w:rsidR="00181F8B" w:rsidRDefault="00181F8B" w:rsidP="002F4830">
      <w:pPr>
        <w:rPr>
          <w:rFonts w:eastAsiaTheme="minorEastAsia"/>
        </w:rPr>
      </w:pPr>
      <w:r w:rsidRPr="00181F8B">
        <w:rPr>
          <w:rFonts w:eastAsiaTheme="minorEastAsia"/>
        </w:rPr>
        <w:t>}</w:t>
      </w:r>
    </w:p>
    <w:p w:rsidR="00181F8B" w:rsidRDefault="00181F8B" w:rsidP="002F4830"/>
    <w:p w:rsidR="00181F8B" w:rsidRDefault="00181F8B" w:rsidP="002F4830">
      <w:r>
        <w:t xml:space="preserve">package </w:t>
      </w:r>
      <w:proofErr w:type="spellStart"/>
      <w:r>
        <w:t>com.virtual.queue.dao</w:t>
      </w:r>
      <w:proofErr w:type="spellEnd"/>
      <w:r>
        <w:t>;</w:t>
      </w:r>
    </w:p>
    <w:p w:rsidR="00181F8B" w:rsidRDefault="00181F8B" w:rsidP="002F4830"/>
    <w:p w:rsidR="00181F8B" w:rsidRDefault="00181F8B" w:rsidP="00181F8B">
      <w:r>
        <w:t xml:space="preserve">import </w:t>
      </w:r>
      <w:proofErr w:type="spellStart"/>
      <w:r>
        <w:t>java.util.LinkedList</w:t>
      </w:r>
      <w:proofErr w:type="spellEnd"/>
      <w:r>
        <w:t>;</w:t>
      </w:r>
    </w:p>
    <w:p w:rsidR="00181F8B" w:rsidRDefault="00181F8B" w:rsidP="00181F8B">
      <w:r>
        <w:t xml:space="preserve">import </w:t>
      </w:r>
      <w:proofErr w:type="spellStart"/>
      <w:r>
        <w:t>java.util.List</w:t>
      </w:r>
      <w:proofErr w:type="spellEnd"/>
      <w:r>
        <w:t>;</w:t>
      </w:r>
    </w:p>
    <w:p w:rsidR="00181F8B" w:rsidRDefault="00181F8B" w:rsidP="00181F8B"/>
    <w:p w:rsidR="00181F8B" w:rsidRDefault="00181F8B" w:rsidP="00181F8B">
      <w:r>
        <w:t xml:space="preserve">import </w:t>
      </w:r>
      <w:proofErr w:type="spellStart"/>
      <w:r>
        <w:t>com.virtual.queue.beans.QueueInfo</w:t>
      </w:r>
      <w:proofErr w:type="spellEnd"/>
      <w:r>
        <w:t>;</w:t>
      </w:r>
    </w:p>
    <w:p w:rsidR="00181F8B" w:rsidRDefault="00181F8B" w:rsidP="00181F8B">
      <w:r>
        <w:t xml:space="preserve">import </w:t>
      </w:r>
      <w:proofErr w:type="spellStart"/>
      <w:r>
        <w:t>com.virtual.queue.beans.UserQueueInfo</w:t>
      </w:r>
      <w:proofErr w:type="spellEnd"/>
      <w:r>
        <w:t>;</w:t>
      </w:r>
    </w:p>
    <w:p w:rsidR="00181F8B" w:rsidRDefault="00181F8B" w:rsidP="00181F8B">
      <w:r>
        <w:t xml:space="preserve">import </w:t>
      </w:r>
      <w:proofErr w:type="spellStart"/>
      <w:r>
        <w:t>com.virtual.queue.beans.RideInfo</w:t>
      </w:r>
      <w:proofErr w:type="spellEnd"/>
      <w:r>
        <w:t>;</w:t>
      </w:r>
    </w:p>
    <w:p w:rsidR="00181F8B" w:rsidRDefault="00181F8B" w:rsidP="00181F8B">
      <w:r>
        <w:t xml:space="preserve">import </w:t>
      </w:r>
      <w:proofErr w:type="spellStart"/>
      <w:r>
        <w:t>com.virtual.queue.beans.User</w:t>
      </w:r>
      <w:proofErr w:type="spellEnd"/>
      <w:r>
        <w:t>;</w:t>
      </w:r>
    </w:p>
    <w:p w:rsidR="00181F8B" w:rsidRDefault="00181F8B" w:rsidP="00181F8B"/>
    <w:p w:rsidR="00181F8B" w:rsidRDefault="00181F8B" w:rsidP="00181F8B">
      <w:r>
        <w:t xml:space="preserve">public interface </w:t>
      </w:r>
      <w:proofErr w:type="spellStart"/>
      <w:r>
        <w:t>QueueDao</w:t>
      </w:r>
      <w:proofErr w:type="spellEnd"/>
      <w:r>
        <w:t xml:space="preserve"> {</w:t>
      </w:r>
    </w:p>
    <w:p w:rsidR="00181F8B" w:rsidRDefault="00181F8B" w:rsidP="00181F8B">
      <w:r>
        <w:tab/>
        <w:t>public List&lt;</w:t>
      </w:r>
      <w:proofErr w:type="spellStart"/>
      <w:r>
        <w:t>UserQueueInfo</w:t>
      </w:r>
      <w:proofErr w:type="spellEnd"/>
      <w:r>
        <w:t xml:space="preserve">&gt; </w:t>
      </w:r>
      <w:proofErr w:type="spellStart"/>
      <w:r>
        <w:t>pullInfo</w:t>
      </w:r>
      <w:proofErr w:type="spellEnd"/>
      <w:r>
        <w:t xml:space="preserve">(Integer </w:t>
      </w:r>
      <w:proofErr w:type="spellStart"/>
      <w:r>
        <w:t>rideId</w:t>
      </w:r>
      <w:proofErr w:type="spellEnd"/>
      <w:r>
        <w:t>);</w:t>
      </w:r>
    </w:p>
    <w:p w:rsidR="00181F8B" w:rsidRDefault="00181F8B" w:rsidP="00181F8B"/>
    <w:p w:rsidR="00181F8B" w:rsidRDefault="00181F8B" w:rsidP="00181F8B">
      <w:r>
        <w:tab/>
        <w:t>public List&lt;</w:t>
      </w:r>
      <w:proofErr w:type="spellStart"/>
      <w:r>
        <w:t>UserQueueInfo</w:t>
      </w:r>
      <w:proofErr w:type="spellEnd"/>
      <w:r>
        <w:t xml:space="preserve">&gt; </w:t>
      </w:r>
      <w:proofErr w:type="spellStart"/>
      <w:r>
        <w:t>pullAllInfo</w:t>
      </w:r>
      <w:proofErr w:type="spellEnd"/>
      <w:r>
        <w:t xml:space="preserve">(); </w:t>
      </w:r>
    </w:p>
    <w:p w:rsidR="00181F8B" w:rsidRDefault="00181F8B" w:rsidP="00181F8B"/>
    <w:p w:rsidR="00181F8B" w:rsidRDefault="00181F8B" w:rsidP="00181F8B">
      <w:r>
        <w:tab/>
        <w:t xml:space="preserve">public </w:t>
      </w:r>
      <w:proofErr w:type="spellStart"/>
      <w:r>
        <w:t>LinkedList</w:t>
      </w:r>
      <w:proofErr w:type="spellEnd"/>
      <w:r>
        <w:t xml:space="preserve">&lt;User&gt; </w:t>
      </w:r>
      <w:proofErr w:type="spellStart"/>
      <w:r>
        <w:t>getAllUserQueueForRide</w:t>
      </w:r>
      <w:proofErr w:type="spellEnd"/>
      <w:r>
        <w:t xml:space="preserve">(long </w:t>
      </w:r>
      <w:proofErr w:type="spellStart"/>
      <w:r>
        <w:t>rideId</w:t>
      </w:r>
      <w:proofErr w:type="spellEnd"/>
      <w:r>
        <w:t>);</w:t>
      </w:r>
    </w:p>
    <w:p w:rsidR="00181F8B" w:rsidRDefault="00181F8B" w:rsidP="00181F8B"/>
    <w:p w:rsidR="00181F8B" w:rsidRDefault="00181F8B" w:rsidP="00181F8B">
      <w:r>
        <w:tab/>
        <w:t xml:space="preserve">public </w:t>
      </w:r>
      <w:proofErr w:type="spellStart"/>
      <w:r>
        <w:t>QueueInfo</w:t>
      </w:r>
      <w:proofErr w:type="spellEnd"/>
      <w:r>
        <w:t xml:space="preserve"> </w:t>
      </w:r>
      <w:proofErr w:type="spellStart"/>
      <w:r>
        <w:t>getQueueInfoByRideId</w:t>
      </w:r>
      <w:proofErr w:type="spellEnd"/>
      <w:r>
        <w:t xml:space="preserve">(long </w:t>
      </w:r>
      <w:proofErr w:type="spellStart"/>
      <w:r>
        <w:t>rideId</w:t>
      </w:r>
      <w:proofErr w:type="spellEnd"/>
      <w:r>
        <w:t>);</w:t>
      </w:r>
    </w:p>
    <w:p w:rsidR="00181F8B" w:rsidRDefault="00181F8B" w:rsidP="00181F8B"/>
    <w:p w:rsidR="00181F8B" w:rsidRDefault="00181F8B" w:rsidP="00181F8B">
      <w:r>
        <w:lastRenderedPageBreak/>
        <w:tab/>
        <w:t xml:space="preserve">public </w:t>
      </w:r>
      <w:proofErr w:type="spellStart"/>
      <w:r>
        <w:t>boolean</w:t>
      </w:r>
      <w:proofErr w:type="spellEnd"/>
      <w:r>
        <w:t xml:space="preserve"> </w:t>
      </w:r>
      <w:proofErr w:type="spellStart"/>
      <w:r>
        <w:t>removeUserFromQueue</w:t>
      </w:r>
      <w:proofErr w:type="spellEnd"/>
      <w:r>
        <w:t xml:space="preserve">(long </w:t>
      </w:r>
      <w:proofErr w:type="spellStart"/>
      <w:r>
        <w:t>rideId</w:t>
      </w:r>
      <w:proofErr w:type="spellEnd"/>
      <w:r>
        <w:t xml:space="preserve">, long </w:t>
      </w:r>
      <w:proofErr w:type="spellStart"/>
      <w:r>
        <w:t>userid</w:t>
      </w:r>
      <w:proofErr w:type="spellEnd"/>
      <w:r>
        <w:t>);</w:t>
      </w:r>
    </w:p>
    <w:p w:rsidR="00181F8B" w:rsidRDefault="00181F8B" w:rsidP="00181F8B"/>
    <w:p w:rsidR="00181F8B" w:rsidRDefault="00181F8B" w:rsidP="00181F8B">
      <w:r>
        <w:tab/>
        <w:t xml:space="preserve">public </w:t>
      </w:r>
      <w:proofErr w:type="spellStart"/>
      <w:r>
        <w:t>boolean</w:t>
      </w:r>
      <w:proofErr w:type="spellEnd"/>
      <w:r>
        <w:t xml:space="preserve"> </w:t>
      </w:r>
      <w:proofErr w:type="spellStart"/>
      <w:r>
        <w:t>removeAllUsersFromQueue</w:t>
      </w:r>
      <w:proofErr w:type="spellEnd"/>
      <w:r>
        <w:t xml:space="preserve">(long </w:t>
      </w:r>
      <w:proofErr w:type="spellStart"/>
      <w:r>
        <w:t>rideId</w:t>
      </w:r>
      <w:proofErr w:type="spellEnd"/>
      <w:r>
        <w:t>);</w:t>
      </w:r>
    </w:p>
    <w:p w:rsidR="00181F8B" w:rsidRDefault="00181F8B" w:rsidP="00181F8B"/>
    <w:p w:rsidR="00181F8B" w:rsidRDefault="00181F8B" w:rsidP="00181F8B">
      <w:r>
        <w:tab/>
        <w:t xml:space="preserve">public </w:t>
      </w:r>
      <w:proofErr w:type="spellStart"/>
      <w:r>
        <w:t>LinkedList</w:t>
      </w:r>
      <w:proofErr w:type="spellEnd"/>
      <w:r>
        <w:t>&lt;</w:t>
      </w:r>
      <w:proofErr w:type="spellStart"/>
      <w:r>
        <w:t>RideInfo</w:t>
      </w:r>
      <w:proofErr w:type="spellEnd"/>
      <w:r>
        <w:t xml:space="preserve">&gt; </w:t>
      </w:r>
      <w:proofErr w:type="spellStart"/>
      <w:r>
        <w:t>getRideListByUser</w:t>
      </w:r>
      <w:proofErr w:type="spellEnd"/>
      <w:r>
        <w:t xml:space="preserve">(long </w:t>
      </w:r>
      <w:proofErr w:type="spellStart"/>
      <w:r>
        <w:t>userId</w:t>
      </w:r>
      <w:proofErr w:type="spellEnd"/>
      <w:r>
        <w:t>) throws Exception;</w:t>
      </w:r>
    </w:p>
    <w:p w:rsidR="00181F8B" w:rsidRDefault="00181F8B" w:rsidP="00181F8B">
      <w:r>
        <w:t>}</w:t>
      </w:r>
    </w:p>
    <w:p w:rsidR="00181F8B" w:rsidRDefault="00181F8B" w:rsidP="00181F8B"/>
    <w:p w:rsidR="0087000D" w:rsidRDefault="0087000D" w:rsidP="0087000D">
      <w:pPr>
        <w:rPr>
          <w:b/>
          <w:u w:val="single"/>
        </w:rPr>
      </w:pPr>
      <w:r w:rsidRPr="00DF7FAB">
        <w:rPr>
          <w:b/>
          <w:u w:val="single"/>
        </w:rPr>
        <w:t xml:space="preserve">Class Interfaces (code) for the subsystem </w:t>
      </w:r>
      <w:r>
        <w:rPr>
          <w:b/>
          <w:u w:val="single"/>
        </w:rPr>
        <w:t>Ride Operation</w:t>
      </w:r>
      <w:r w:rsidRPr="00DF7FAB">
        <w:rPr>
          <w:b/>
          <w:u w:val="single"/>
        </w:rPr>
        <w:t>:</w:t>
      </w:r>
    </w:p>
    <w:p w:rsidR="0087000D" w:rsidRDefault="0087000D" w:rsidP="00181F8B"/>
    <w:p w:rsidR="00921DF2" w:rsidRDefault="00921DF2" w:rsidP="00921DF2">
      <w:r>
        <w:t xml:space="preserve">package </w:t>
      </w:r>
      <w:proofErr w:type="spellStart"/>
      <w:r>
        <w:t>com.virtual.queue.dao</w:t>
      </w:r>
      <w:proofErr w:type="spellEnd"/>
      <w:r>
        <w:t>;</w:t>
      </w:r>
    </w:p>
    <w:p w:rsidR="00921DF2" w:rsidRDefault="00921DF2" w:rsidP="00921DF2"/>
    <w:p w:rsidR="00921DF2" w:rsidRDefault="00921DF2" w:rsidP="00921DF2">
      <w:r>
        <w:t xml:space="preserve">import </w:t>
      </w:r>
      <w:proofErr w:type="spellStart"/>
      <w:r>
        <w:t>java.util.List</w:t>
      </w:r>
      <w:proofErr w:type="spellEnd"/>
      <w:r>
        <w:t>;</w:t>
      </w:r>
    </w:p>
    <w:p w:rsidR="00921DF2" w:rsidRDefault="00921DF2" w:rsidP="00921DF2"/>
    <w:p w:rsidR="00921DF2" w:rsidRDefault="00921DF2" w:rsidP="00921DF2">
      <w:r>
        <w:t xml:space="preserve">import </w:t>
      </w:r>
      <w:proofErr w:type="spellStart"/>
      <w:r>
        <w:t>com.virtual.queue.beans.RideInfo</w:t>
      </w:r>
      <w:proofErr w:type="spellEnd"/>
      <w:r>
        <w:t>;</w:t>
      </w:r>
    </w:p>
    <w:p w:rsidR="00921DF2" w:rsidRDefault="00921DF2" w:rsidP="00921DF2">
      <w:r>
        <w:t xml:space="preserve">import </w:t>
      </w:r>
      <w:proofErr w:type="spellStart"/>
      <w:r>
        <w:t>com.virtual.queue.exception.NotificationException</w:t>
      </w:r>
      <w:proofErr w:type="spellEnd"/>
      <w:r>
        <w:t>;</w:t>
      </w:r>
    </w:p>
    <w:p w:rsidR="00921DF2" w:rsidRDefault="00921DF2" w:rsidP="00921DF2"/>
    <w:p w:rsidR="00921DF2" w:rsidRDefault="00921DF2" w:rsidP="00921DF2">
      <w:r>
        <w:t xml:space="preserve">public interface </w:t>
      </w:r>
      <w:proofErr w:type="spellStart"/>
      <w:r>
        <w:t>RideDao</w:t>
      </w:r>
      <w:proofErr w:type="spellEnd"/>
      <w:r>
        <w:t xml:space="preserve"> {</w:t>
      </w:r>
    </w:p>
    <w:p w:rsidR="00921DF2" w:rsidRDefault="00921DF2" w:rsidP="00921DF2">
      <w:r>
        <w:tab/>
        <w:t>public List&lt;</w:t>
      </w:r>
      <w:proofErr w:type="spellStart"/>
      <w:r>
        <w:t>RideInfo</w:t>
      </w:r>
      <w:proofErr w:type="spellEnd"/>
      <w:r>
        <w:t xml:space="preserve">&gt; </w:t>
      </w:r>
      <w:proofErr w:type="spellStart"/>
      <w:r>
        <w:t>pullRideInfo</w:t>
      </w:r>
      <w:proofErr w:type="spellEnd"/>
      <w:r>
        <w:t xml:space="preserve">() throws </w:t>
      </w:r>
      <w:proofErr w:type="spellStart"/>
      <w:r>
        <w:t>NotificationException</w:t>
      </w:r>
      <w:proofErr w:type="spellEnd"/>
      <w:r>
        <w:t xml:space="preserve"> ;</w:t>
      </w:r>
    </w:p>
    <w:p w:rsidR="00921DF2" w:rsidRDefault="00921DF2" w:rsidP="00921DF2">
      <w:r>
        <w:tab/>
        <w:t>public List&lt;</w:t>
      </w:r>
      <w:proofErr w:type="spellStart"/>
      <w:r>
        <w:t>RideInfo</w:t>
      </w:r>
      <w:proofErr w:type="spellEnd"/>
      <w:r>
        <w:t xml:space="preserve">&gt; </w:t>
      </w:r>
      <w:proofErr w:type="spellStart"/>
      <w:r>
        <w:t>getRideByUser</w:t>
      </w:r>
      <w:proofErr w:type="spellEnd"/>
      <w:r>
        <w:t xml:space="preserve">(Long </w:t>
      </w:r>
      <w:proofErr w:type="spellStart"/>
      <w:r>
        <w:t>userId</w:t>
      </w:r>
      <w:proofErr w:type="spellEnd"/>
      <w:r>
        <w:t xml:space="preserve">) throws </w:t>
      </w:r>
      <w:proofErr w:type="spellStart"/>
      <w:r>
        <w:t>NotificationException</w:t>
      </w:r>
      <w:proofErr w:type="spellEnd"/>
      <w:r>
        <w:t>;</w:t>
      </w:r>
    </w:p>
    <w:p w:rsidR="00921DF2" w:rsidRDefault="00921DF2" w:rsidP="00921DF2">
      <w:r>
        <w:tab/>
        <w:t xml:space="preserve">public </w:t>
      </w:r>
      <w:proofErr w:type="spellStart"/>
      <w:r>
        <w:t>RideInfo</w:t>
      </w:r>
      <w:proofErr w:type="spellEnd"/>
      <w:r>
        <w:t xml:space="preserve"> </w:t>
      </w:r>
      <w:proofErr w:type="spellStart"/>
      <w:r>
        <w:t>getRideById</w:t>
      </w:r>
      <w:proofErr w:type="spellEnd"/>
      <w:r>
        <w:t xml:space="preserve">(long </w:t>
      </w:r>
      <w:proofErr w:type="spellStart"/>
      <w:r>
        <w:t>rideId</w:t>
      </w:r>
      <w:proofErr w:type="spellEnd"/>
      <w:r>
        <w:t xml:space="preserve">) throws </w:t>
      </w:r>
      <w:proofErr w:type="spellStart"/>
      <w:r>
        <w:t>NotificationException</w:t>
      </w:r>
      <w:proofErr w:type="spellEnd"/>
      <w:r>
        <w:t>;</w:t>
      </w:r>
    </w:p>
    <w:p w:rsidR="00921DF2" w:rsidRDefault="00921DF2" w:rsidP="00921DF2">
      <w:r>
        <w:tab/>
        <w:t xml:space="preserve">public </w:t>
      </w:r>
      <w:proofErr w:type="spellStart"/>
      <w:r>
        <w:t>boolean</w:t>
      </w:r>
      <w:proofErr w:type="spellEnd"/>
      <w:r>
        <w:t xml:space="preserve"> </w:t>
      </w:r>
      <w:proofErr w:type="spellStart"/>
      <w:r>
        <w:t>addUserRideById</w:t>
      </w:r>
      <w:proofErr w:type="spellEnd"/>
      <w:r>
        <w:t xml:space="preserve">(Long </w:t>
      </w:r>
      <w:proofErr w:type="spellStart"/>
      <w:r>
        <w:t>rideId</w:t>
      </w:r>
      <w:proofErr w:type="spellEnd"/>
      <w:r>
        <w:t xml:space="preserve">, Long </w:t>
      </w:r>
      <w:proofErr w:type="spellStart"/>
      <w:r>
        <w:t>userId</w:t>
      </w:r>
      <w:proofErr w:type="spellEnd"/>
      <w:r>
        <w:t>);</w:t>
      </w:r>
    </w:p>
    <w:p w:rsidR="00921DF2" w:rsidRDefault="00921DF2" w:rsidP="00921DF2">
      <w:r>
        <w:tab/>
        <w:t>public List&lt;</w:t>
      </w:r>
      <w:proofErr w:type="spellStart"/>
      <w:r>
        <w:t>RideInfo</w:t>
      </w:r>
      <w:proofErr w:type="spellEnd"/>
      <w:r>
        <w:t xml:space="preserve">&gt; </w:t>
      </w:r>
      <w:proofErr w:type="spellStart"/>
      <w:r>
        <w:t>getAll</w:t>
      </w:r>
      <w:proofErr w:type="spellEnd"/>
      <w:r>
        <w:t>();</w:t>
      </w:r>
    </w:p>
    <w:p w:rsidR="00921DF2" w:rsidRDefault="00921DF2" w:rsidP="00921DF2">
      <w:r>
        <w:tab/>
      </w:r>
    </w:p>
    <w:p w:rsidR="00921DF2" w:rsidRDefault="00921DF2" w:rsidP="00921DF2">
      <w:r>
        <w:tab/>
      </w:r>
    </w:p>
    <w:p w:rsidR="00921DF2" w:rsidRDefault="00921DF2" w:rsidP="00921DF2">
      <w:r>
        <w:tab/>
      </w:r>
    </w:p>
    <w:p w:rsidR="00921DF2" w:rsidRDefault="00921DF2" w:rsidP="00921DF2">
      <w:r>
        <w:t>}</w:t>
      </w:r>
    </w:p>
    <w:p w:rsidR="0087000D" w:rsidRDefault="0087000D" w:rsidP="00181F8B"/>
    <w:p w:rsidR="00921DF2" w:rsidRDefault="00921DF2" w:rsidP="00921DF2">
      <w:r>
        <w:t xml:space="preserve">package </w:t>
      </w:r>
      <w:proofErr w:type="spellStart"/>
      <w:r>
        <w:t>com.virtual.queue.builder</w:t>
      </w:r>
      <w:proofErr w:type="spellEnd"/>
      <w:r>
        <w:t>;</w:t>
      </w:r>
    </w:p>
    <w:p w:rsidR="00921DF2" w:rsidRDefault="00921DF2" w:rsidP="00921DF2"/>
    <w:p w:rsidR="00921DF2" w:rsidRDefault="00921DF2" w:rsidP="00921DF2">
      <w:r>
        <w:t xml:space="preserve">import </w:t>
      </w:r>
      <w:proofErr w:type="spellStart"/>
      <w:r>
        <w:t>java.util.List</w:t>
      </w:r>
      <w:proofErr w:type="spellEnd"/>
      <w:r>
        <w:t>;</w:t>
      </w:r>
    </w:p>
    <w:p w:rsidR="00921DF2" w:rsidRDefault="00921DF2" w:rsidP="00921DF2"/>
    <w:p w:rsidR="00921DF2" w:rsidRDefault="00921DF2" w:rsidP="00921DF2">
      <w:r>
        <w:t xml:space="preserve">import </w:t>
      </w:r>
      <w:proofErr w:type="spellStart"/>
      <w:r>
        <w:t>com.virtual.queue.rule.Rule</w:t>
      </w:r>
      <w:proofErr w:type="spellEnd"/>
      <w:r>
        <w:t>;</w:t>
      </w:r>
    </w:p>
    <w:p w:rsidR="00921DF2" w:rsidRDefault="00921DF2" w:rsidP="00921DF2"/>
    <w:p w:rsidR="00921DF2" w:rsidRDefault="00921DF2" w:rsidP="00921DF2">
      <w:r>
        <w:t xml:space="preserve">public interface </w:t>
      </w:r>
      <w:proofErr w:type="spellStart"/>
      <w:r>
        <w:t>RuleBuilder</w:t>
      </w:r>
      <w:proofErr w:type="spellEnd"/>
      <w:r>
        <w:t xml:space="preserve"> {</w:t>
      </w:r>
    </w:p>
    <w:p w:rsidR="00921DF2" w:rsidRDefault="00921DF2" w:rsidP="00921DF2">
      <w:r>
        <w:tab/>
        <w:t xml:space="preserve">public List&lt;Rule&gt; </w:t>
      </w:r>
      <w:proofErr w:type="spellStart"/>
      <w:r>
        <w:t>buildRules</w:t>
      </w:r>
      <w:proofErr w:type="spellEnd"/>
      <w:r>
        <w:t>();</w:t>
      </w:r>
    </w:p>
    <w:p w:rsidR="00921DF2" w:rsidRDefault="00921DF2" w:rsidP="00921DF2"/>
    <w:p w:rsidR="00921DF2" w:rsidRDefault="00921DF2" w:rsidP="00921DF2">
      <w:r>
        <w:t>}</w:t>
      </w:r>
    </w:p>
    <w:p w:rsidR="00921DF2" w:rsidRDefault="00921DF2" w:rsidP="00181F8B"/>
    <w:p w:rsidR="00921DF2" w:rsidRDefault="00921DF2" w:rsidP="00921DF2">
      <w:r>
        <w:t xml:space="preserve">package </w:t>
      </w:r>
      <w:proofErr w:type="spellStart"/>
      <w:r>
        <w:t>com.virtual.queue.validator</w:t>
      </w:r>
      <w:proofErr w:type="spellEnd"/>
      <w:r>
        <w:t>;</w:t>
      </w:r>
    </w:p>
    <w:p w:rsidR="00921DF2" w:rsidRDefault="00921DF2" w:rsidP="00921DF2"/>
    <w:p w:rsidR="00921DF2" w:rsidRDefault="00921DF2" w:rsidP="00921DF2">
      <w:r>
        <w:t xml:space="preserve">import </w:t>
      </w:r>
      <w:proofErr w:type="spellStart"/>
      <w:r>
        <w:t>java.util.List</w:t>
      </w:r>
      <w:proofErr w:type="spellEnd"/>
      <w:r>
        <w:t>;</w:t>
      </w:r>
    </w:p>
    <w:p w:rsidR="00921DF2" w:rsidRDefault="00921DF2" w:rsidP="00921DF2"/>
    <w:p w:rsidR="00921DF2" w:rsidRDefault="00921DF2" w:rsidP="00921DF2">
      <w:r>
        <w:t xml:space="preserve">import </w:t>
      </w:r>
      <w:proofErr w:type="spellStart"/>
      <w:r>
        <w:t>com.virtual.queue.rule.Rule</w:t>
      </w:r>
      <w:proofErr w:type="spellEnd"/>
      <w:r>
        <w:t>;</w:t>
      </w:r>
    </w:p>
    <w:p w:rsidR="00921DF2" w:rsidRDefault="00921DF2" w:rsidP="00921DF2"/>
    <w:p w:rsidR="00921DF2" w:rsidRDefault="00921DF2" w:rsidP="00921DF2">
      <w:r>
        <w:t xml:space="preserve">public interface </w:t>
      </w:r>
      <w:proofErr w:type="spellStart"/>
      <w:r>
        <w:t>Validator</w:t>
      </w:r>
      <w:proofErr w:type="spellEnd"/>
      <w:r>
        <w:t xml:space="preserve"> {</w:t>
      </w:r>
    </w:p>
    <w:p w:rsidR="00921DF2" w:rsidRDefault="00921DF2" w:rsidP="00921DF2">
      <w:r>
        <w:lastRenderedPageBreak/>
        <w:tab/>
        <w:t xml:space="preserve">public void </w:t>
      </w:r>
      <w:proofErr w:type="spellStart"/>
      <w:r>
        <w:t>setRules</w:t>
      </w:r>
      <w:proofErr w:type="spellEnd"/>
      <w:r>
        <w:t>(final List&lt;Rule&gt; rules) throws Exception;</w:t>
      </w:r>
    </w:p>
    <w:p w:rsidR="00921DF2" w:rsidRDefault="00921DF2" w:rsidP="00921DF2">
      <w:r>
        <w:t xml:space="preserve"> </w:t>
      </w:r>
    </w:p>
    <w:p w:rsidR="00921DF2" w:rsidRDefault="00921DF2" w:rsidP="00921DF2">
      <w:r>
        <w:tab/>
        <w:t xml:space="preserve">public </w:t>
      </w:r>
      <w:proofErr w:type="spellStart"/>
      <w:r>
        <w:t>boolean</w:t>
      </w:r>
      <w:proofErr w:type="spellEnd"/>
      <w:r>
        <w:t xml:space="preserve"> validate(long </w:t>
      </w:r>
      <w:proofErr w:type="spellStart"/>
      <w:r>
        <w:t>userId,long</w:t>
      </w:r>
      <w:proofErr w:type="spellEnd"/>
      <w:r>
        <w:t xml:space="preserve"> </w:t>
      </w:r>
      <w:proofErr w:type="spellStart"/>
      <w:r>
        <w:t>rideId</w:t>
      </w:r>
      <w:proofErr w:type="spellEnd"/>
      <w:r>
        <w:t>);</w:t>
      </w:r>
    </w:p>
    <w:p w:rsidR="00921DF2" w:rsidRDefault="00921DF2" w:rsidP="00921DF2">
      <w:r>
        <w:t>}</w:t>
      </w:r>
    </w:p>
    <w:p w:rsidR="00921DF2" w:rsidRDefault="00921DF2" w:rsidP="00181F8B"/>
    <w:p w:rsidR="00921DF2" w:rsidRDefault="00921DF2" w:rsidP="00921DF2">
      <w:r>
        <w:t xml:space="preserve">package </w:t>
      </w:r>
      <w:proofErr w:type="spellStart"/>
      <w:r>
        <w:t>com.virtual.queue.service</w:t>
      </w:r>
      <w:proofErr w:type="spellEnd"/>
      <w:r>
        <w:t>;</w:t>
      </w:r>
    </w:p>
    <w:p w:rsidR="00921DF2" w:rsidRDefault="00921DF2" w:rsidP="00921DF2"/>
    <w:p w:rsidR="00921DF2" w:rsidRDefault="00921DF2" w:rsidP="00921DF2">
      <w:r>
        <w:t xml:space="preserve">import </w:t>
      </w:r>
      <w:proofErr w:type="spellStart"/>
      <w:r>
        <w:t>java.util.List</w:t>
      </w:r>
      <w:proofErr w:type="spellEnd"/>
      <w:r>
        <w:t>;</w:t>
      </w:r>
    </w:p>
    <w:p w:rsidR="00921DF2" w:rsidRDefault="00921DF2" w:rsidP="00921DF2"/>
    <w:p w:rsidR="00921DF2" w:rsidRDefault="00921DF2" w:rsidP="00921DF2">
      <w:r>
        <w:t xml:space="preserve">import </w:t>
      </w:r>
      <w:proofErr w:type="spellStart"/>
      <w:r>
        <w:t>org.springframework.stereotype.Service</w:t>
      </w:r>
      <w:proofErr w:type="spellEnd"/>
      <w:r>
        <w:t>;</w:t>
      </w:r>
    </w:p>
    <w:p w:rsidR="00921DF2" w:rsidRDefault="00921DF2" w:rsidP="00921DF2"/>
    <w:p w:rsidR="00921DF2" w:rsidRDefault="00921DF2" w:rsidP="00921DF2">
      <w:r>
        <w:t xml:space="preserve">import </w:t>
      </w:r>
      <w:proofErr w:type="spellStart"/>
      <w:r>
        <w:t>com.virtual.queue.beans.Ride</w:t>
      </w:r>
      <w:proofErr w:type="spellEnd"/>
      <w:r>
        <w:t>;</w:t>
      </w:r>
    </w:p>
    <w:p w:rsidR="00921DF2" w:rsidRDefault="00921DF2" w:rsidP="00921DF2">
      <w:r>
        <w:t xml:space="preserve">import </w:t>
      </w:r>
      <w:proofErr w:type="spellStart"/>
      <w:r>
        <w:t>com.virtual.queue.beans.RideInfo</w:t>
      </w:r>
      <w:proofErr w:type="spellEnd"/>
      <w:r>
        <w:t>;</w:t>
      </w:r>
    </w:p>
    <w:p w:rsidR="00921DF2" w:rsidRDefault="00921DF2" w:rsidP="00921DF2">
      <w:r>
        <w:t xml:space="preserve">import </w:t>
      </w:r>
      <w:proofErr w:type="spellStart"/>
      <w:r>
        <w:t>com.virtual.queue.beans.User</w:t>
      </w:r>
      <w:proofErr w:type="spellEnd"/>
      <w:r>
        <w:t>;</w:t>
      </w:r>
    </w:p>
    <w:p w:rsidR="00921DF2" w:rsidRDefault="00921DF2" w:rsidP="00921DF2">
      <w:r>
        <w:t xml:space="preserve">import </w:t>
      </w:r>
      <w:proofErr w:type="spellStart"/>
      <w:r>
        <w:t>com.virtual.queue.exception.NotificationException</w:t>
      </w:r>
      <w:proofErr w:type="spellEnd"/>
      <w:r>
        <w:t>;</w:t>
      </w:r>
    </w:p>
    <w:p w:rsidR="00921DF2" w:rsidRDefault="00921DF2" w:rsidP="00921DF2"/>
    <w:p w:rsidR="00921DF2" w:rsidRDefault="00921DF2" w:rsidP="00921DF2">
      <w:r>
        <w:t xml:space="preserve">public interface </w:t>
      </w:r>
      <w:proofErr w:type="spellStart"/>
      <w:r>
        <w:t>RideService</w:t>
      </w:r>
      <w:proofErr w:type="spellEnd"/>
      <w:r>
        <w:t xml:space="preserve"> {</w:t>
      </w:r>
    </w:p>
    <w:p w:rsidR="00921DF2" w:rsidRDefault="00921DF2" w:rsidP="00921DF2"/>
    <w:p w:rsidR="00921DF2" w:rsidRDefault="00921DF2" w:rsidP="00921DF2">
      <w:r>
        <w:tab/>
        <w:t>public List&lt;</w:t>
      </w:r>
      <w:proofErr w:type="spellStart"/>
      <w:r>
        <w:t>RideInfo</w:t>
      </w:r>
      <w:proofErr w:type="spellEnd"/>
      <w:r>
        <w:t xml:space="preserve">&gt; </w:t>
      </w:r>
      <w:proofErr w:type="spellStart"/>
      <w:r>
        <w:t>getAll</w:t>
      </w:r>
      <w:proofErr w:type="spellEnd"/>
      <w:r>
        <w:t>();</w:t>
      </w:r>
    </w:p>
    <w:p w:rsidR="00921DF2" w:rsidRDefault="00921DF2" w:rsidP="00921DF2">
      <w:r>
        <w:tab/>
        <w:t xml:space="preserve">public void </w:t>
      </w:r>
      <w:proofErr w:type="spellStart"/>
      <w:r>
        <w:t>addRide</w:t>
      </w:r>
      <w:proofErr w:type="spellEnd"/>
      <w:r>
        <w:t>(Ride ride);</w:t>
      </w:r>
    </w:p>
    <w:p w:rsidR="00921DF2" w:rsidRDefault="00921DF2" w:rsidP="00921DF2">
      <w:r>
        <w:tab/>
        <w:t xml:space="preserve">public void </w:t>
      </w:r>
      <w:proofErr w:type="spellStart"/>
      <w:r>
        <w:t>updateRide</w:t>
      </w:r>
      <w:proofErr w:type="spellEnd"/>
      <w:r>
        <w:t xml:space="preserve">(Ride ride); </w:t>
      </w:r>
    </w:p>
    <w:p w:rsidR="00921DF2" w:rsidRDefault="00921DF2" w:rsidP="00921DF2">
      <w:r>
        <w:tab/>
        <w:t xml:space="preserve">public void </w:t>
      </w:r>
      <w:proofErr w:type="spellStart"/>
      <w:r>
        <w:t>deleteRideById</w:t>
      </w:r>
      <w:proofErr w:type="spellEnd"/>
      <w:r>
        <w:t xml:space="preserve">(Long id, Long </w:t>
      </w:r>
      <w:proofErr w:type="spellStart"/>
      <w:r>
        <w:t>userid</w:t>
      </w:r>
      <w:proofErr w:type="spellEnd"/>
      <w:r>
        <w:t>);</w:t>
      </w:r>
    </w:p>
    <w:p w:rsidR="00921DF2" w:rsidRDefault="00921DF2" w:rsidP="00921DF2">
      <w:r>
        <w:tab/>
        <w:t xml:space="preserve">public </w:t>
      </w:r>
      <w:proofErr w:type="spellStart"/>
      <w:r>
        <w:t>boolean</w:t>
      </w:r>
      <w:proofErr w:type="spellEnd"/>
      <w:r>
        <w:t xml:space="preserve"> </w:t>
      </w:r>
      <w:proofErr w:type="spellStart"/>
      <w:r>
        <w:t>removeRidebyId</w:t>
      </w:r>
      <w:proofErr w:type="spellEnd"/>
      <w:r>
        <w:t>(String id);</w:t>
      </w:r>
    </w:p>
    <w:p w:rsidR="00921DF2" w:rsidRDefault="00921DF2" w:rsidP="00921DF2">
      <w:r>
        <w:tab/>
        <w:t xml:space="preserve">public </w:t>
      </w:r>
      <w:proofErr w:type="spellStart"/>
      <w:r>
        <w:t>boolean</w:t>
      </w:r>
      <w:proofErr w:type="spellEnd"/>
      <w:r>
        <w:t xml:space="preserve"> </w:t>
      </w:r>
      <w:proofErr w:type="spellStart"/>
      <w:r>
        <w:t>addUserRideById</w:t>
      </w:r>
      <w:proofErr w:type="spellEnd"/>
      <w:r>
        <w:t xml:space="preserve">(Long </w:t>
      </w:r>
      <w:proofErr w:type="spellStart"/>
      <w:r>
        <w:t>rideId</w:t>
      </w:r>
      <w:proofErr w:type="spellEnd"/>
      <w:r>
        <w:t xml:space="preserve">, Long </w:t>
      </w:r>
      <w:proofErr w:type="spellStart"/>
      <w:r>
        <w:t>userid</w:t>
      </w:r>
      <w:proofErr w:type="spellEnd"/>
      <w:r>
        <w:t>) throws Exception;</w:t>
      </w:r>
    </w:p>
    <w:p w:rsidR="00921DF2" w:rsidRDefault="00921DF2" w:rsidP="00921DF2">
      <w:r>
        <w:tab/>
        <w:t>public List&lt;</w:t>
      </w:r>
      <w:proofErr w:type="spellStart"/>
      <w:r>
        <w:t>RideInfo</w:t>
      </w:r>
      <w:proofErr w:type="spellEnd"/>
      <w:r>
        <w:t xml:space="preserve">&gt; </w:t>
      </w:r>
      <w:proofErr w:type="spellStart"/>
      <w:r>
        <w:t>pullRideInfo</w:t>
      </w:r>
      <w:proofErr w:type="spellEnd"/>
      <w:r>
        <w:t>();</w:t>
      </w:r>
    </w:p>
    <w:p w:rsidR="00921DF2" w:rsidRDefault="00921DF2" w:rsidP="00921DF2">
      <w:r>
        <w:tab/>
        <w:t xml:space="preserve">public </w:t>
      </w:r>
      <w:proofErr w:type="spellStart"/>
      <w:r>
        <w:t>RideInfo</w:t>
      </w:r>
      <w:proofErr w:type="spellEnd"/>
      <w:r>
        <w:t xml:space="preserve"> </w:t>
      </w:r>
      <w:proofErr w:type="spellStart"/>
      <w:r>
        <w:t>getRidebyId</w:t>
      </w:r>
      <w:proofErr w:type="spellEnd"/>
      <w:r>
        <w:t xml:space="preserve">(long </w:t>
      </w:r>
      <w:proofErr w:type="spellStart"/>
      <w:r>
        <w:t>rideId</w:t>
      </w:r>
      <w:proofErr w:type="spellEnd"/>
      <w:r>
        <w:t xml:space="preserve">) throws </w:t>
      </w:r>
      <w:proofErr w:type="spellStart"/>
      <w:r>
        <w:t>NotificationException</w:t>
      </w:r>
      <w:proofErr w:type="spellEnd"/>
      <w:r>
        <w:t>;</w:t>
      </w:r>
    </w:p>
    <w:p w:rsidR="00921DF2" w:rsidRDefault="00921DF2" w:rsidP="00921DF2">
      <w:r>
        <w:tab/>
        <w:t>public List&lt;</w:t>
      </w:r>
      <w:proofErr w:type="spellStart"/>
      <w:r>
        <w:t>RideInfo</w:t>
      </w:r>
      <w:proofErr w:type="spellEnd"/>
      <w:r>
        <w:t xml:space="preserve">&gt; </w:t>
      </w:r>
      <w:proofErr w:type="spellStart"/>
      <w:r>
        <w:t>getRidesByUser</w:t>
      </w:r>
      <w:proofErr w:type="spellEnd"/>
      <w:r>
        <w:t xml:space="preserve">(long </w:t>
      </w:r>
      <w:proofErr w:type="spellStart"/>
      <w:r>
        <w:t>userId</w:t>
      </w:r>
      <w:proofErr w:type="spellEnd"/>
      <w:r>
        <w:t xml:space="preserve">) throws </w:t>
      </w:r>
      <w:proofErr w:type="spellStart"/>
      <w:r>
        <w:t>NotificationException</w:t>
      </w:r>
      <w:proofErr w:type="spellEnd"/>
      <w:r>
        <w:t>;</w:t>
      </w:r>
    </w:p>
    <w:p w:rsidR="00921DF2" w:rsidRDefault="00921DF2" w:rsidP="00921DF2">
      <w:r>
        <w:tab/>
      </w:r>
    </w:p>
    <w:p w:rsidR="00921DF2" w:rsidRDefault="00921DF2" w:rsidP="00921DF2">
      <w:r>
        <w:t>}</w:t>
      </w:r>
    </w:p>
    <w:p w:rsidR="0087000D" w:rsidRPr="00921DF2" w:rsidRDefault="0087000D" w:rsidP="002F4830"/>
    <w:p w:rsidR="00921DF2" w:rsidRPr="00921DF2" w:rsidRDefault="00921DF2" w:rsidP="002F4830">
      <w:pPr>
        <w:rPr>
          <w:rFonts w:eastAsiaTheme="minorEastAsia"/>
        </w:rPr>
      </w:pPr>
      <w:r w:rsidRPr="00921DF2">
        <w:rPr>
          <w:rFonts w:eastAsiaTheme="minorEastAsia"/>
          <w:b/>
          <w:bCs/>
          <w:color w:val="7F0055"/>
        </w:rPr>
        <w:t>package</w:t>
      </w:r>
      <w:r w:rsidRPr="00921DF2">
        <w:rPr>
          <w:rFonts w:eastAsiaTheme="minorEastAsia"/>
          <w:color w:val="000000"/>
        </w:rPr>
        <w:t xml:space="preserve"> </w:t>
      </w:r>
      <w:proofErr w:type="spellStart"/>
      <w:r w:rsidRPr="00921DF2">
        <w:rPr>
          <w:rFonts w:eastAsiaTheme="minorEastAsia"/>
          <w:color w:val="000000"/>
        </w:rPr>
        <w:t>com.virtual.queue.rule</w:t>
      </w:r>
      <w:proofErr w:type="spellEnd"/>
      <w:r w:rsidRPr="00921DF2">
        <w:rPr>
          <w:rFonts w:eastAsiaTheme="minorEastAsia"/>
          <w:color w:val="000000"/>
        </w:rPr>
        <w:t>;</w:t>
      </w:r>
    </w:p>
    <w:p w:rsidR="00921DF2" w:rsidRPr="00921DF2" w:rsidRDefault="00921DF2" w:rsidP="002F4830">
      <w:pPr>
        <w:rPr>
          <w:rFonts w:eastAsiaTheme="minorEastAsia"/>
        </w:rPr>
      </w:pPr>
    </w:p>
    <w:p w:rsidR="00921DF2" w:rsidRPr="00921DF2" w:rsidRDefault="00921DF2" w:rsidP="002F4830">
      <w:pPr>
        <w:rPr>
          <w:rFonts w:eastAsiaTheme="minorEastAsia"/>
        </w:rPr>
      </w:pPr>
      <w:r w:rsidRPr="00921DF2">
        <w:rPr>
          <w:rFonts w:eastAsiaTheme="minorEastAsia"/>
          <w:b/>
          <w:bCs/>
          <w:color w:val="7F0055"/>
        </w:rPr>
        <w:t>public</w:t>
      </w:r>
      <w:r w:rsidRPr="00921DF2">
        <w:rPr>
          <w:rFonts w:eastAsiaTheme="minorEastAsia"/>
          <w:color w:val="000000"/>
        </w:rPr>
        <w:t xml:space="preserve"> </w:t>
      </w:r>
      <w:r w:rsidRPr="00921DF2">
        <w:rPr>
          <w:rFonts w:eastAsiaTheme="minorEastAsia"/>
          <w:b/>
          <w:bCs/>
          <w:color w:val="7F0055"/>
        </w:rPr>
        <w:t>interface</w:t>
      </w:r>
      <w:r w:rsidRPr="00921DF2">
        <w:rPr>
          <w:rFonts w:eastAsiaTheme="minorEastAsia"/>
          <w:color w:val="000000"/>
        </w:rPr>
        <w:t xml:space="preserve"> Rule {</w:t>
      </w:r>
    </w:p>
    <w:p w:rsidR="00921DF2" w:rsidRPr="00921DF2" w:rsidRDefault="00921DF2" w:rsidP="002F4830">
      <w:pPr>
        <w:rPr>
          <w:rFonts w:eastAsiaTheme="minorEastAsia"/>
        </w:rPr>
      </w:pPr>
      <w:r w:rsidRPr="00921DF2">
        <w:rPr>
          <w:rFonts w:eastAsiaTheme="minorEastAsia"/>
          <w:b/>
          <w:bCs/>
          <w:color w:val="7F0055"/>
        </w:rPr>
        <w:t>public</w:t>
      </w:r>
      <w:r w:rsidRPr="00921DF2">
        <w:rPr>
          <w:rFonts w:eastAsiaTheme="minorEastAsia"/>
          <w:color w:val="000000"/>
        </w:rPr>
        <w:t xml:space="preserve">  </w:t>
      </w:r>
      <w:r w:rsidRPr="00921DF2">
        <w:rPr>
          <w:rFonts w:eastAsiaTheme="minorEastAsia"/>
          <w:b/>
          <w:bCs/>
          <w:color w:val="7F0055"/>
        </w:rPr>
        <w:t>void</w:t>
      </w:r>
      <w:r w:rsidRPr="00921DF2">
        <w:rPr>
          <w:rFonts w:eastAsiaTheme="minorEastAsia"/>
          <w:color w:val="000000"/>
        </w:rPr>
        <w:t xml:space="preserve"> </w:t>
      </w:r>
      <w:proofErr w:type="spellStart"/>
      <w:r w:rsidRPr="00921DF2">
        <w:rPr>
          <w:rFonts w:eastAsiaTheme="minorEastAsia"/>
          <w:color w:val="000000"/>
        </w:rPr>
        <w:t>loadData</w:t>
      </w:r>
      <w:proofErr w:type="spellEnd"/>
      <w:r w:rsidRPr="00921DF2">
        <w:rPr>
          <w:rFonts w:eastAsiaTheme="minorEastAsia"/>
          <w:color w:val="000000"/>
        </w:rPr>
        <w:t>(</w:t>
      </w:r>
      <w:r w:rsidRPr="00921DF2">
        <w:rPr>
          <w:rFonts w:eastAsiaTheme="minorEastAsia"/>
          <w:b/>
          <w:bCs/>
          <w:color w:val="7F0055"/>
        </w:rPr>
        <w:t>long</w:t>
      </w:r>
      <w:r w:rsidRPr="00921DF2">
        <w:rPr>
          <w:rFonts w:eastAsiaTheme="minorEastAsia"/>
          <w:color w:val="000000"/>
        </w:rPr>
        <w:t xml:space="preserve"> </w:t>
      </w:r>
      <w:proofErr w:type="spellStart"/>
      <w:r w:rsidRPr="00921DF2">
        <w:rPr>
          <w:rFonts w:eastAsiaTheme="minorEastAsia"/>
          <w:color w:val="6A3E3E"/>
        </w:rPr>
        <w:t>userId</w:t>
      </w:r>
      <w:r w:rsidRPr="00921DF2">
        <w:rPr>
          <w:rFonts w:eastAsiaTheme="minorEastAsia"/>
          <w:color w:val="000000"/>
        </w:rPr>
        <w:t>,</w:t>
      </w:r>
      <w:r w:rsidRPr="00921DF2">
        <w:rPr>
          <w:rFonts w:eastAsiaTheme="minorEastAsia"/>
          <w:b/>
          <w:bCs/>
          <w:color w:val="7F0055"/>
        </w:rPr>
        <w:t>long</w:t>
      </w:r>
      <w:proofErr w:type="spellEnd"/>
      <w:r w:rsidRPr="00921DF2">
        <w:rPr>
          <w:rFonts w:eastAsiaTheme="minorEastAsia"/>
          <w:color w:val="000000"/>
        </w:rPr>
        <w:t xml:space="preserve"> </w:t>
      </w:r>
      <w:proofErr w:type="spellStart"/>
      <w:r w:rsidRPr="00921DF2">
        <w:rPr>
          <w:rFonts w:eastAsiaTheme="minorEastAsia"/>
          <w:color w:val="6A3E3E"/>
        </w:rPr>
        <w:t>rideId</w:t>
      </w:r>
      <w:proofErr w:type="spellEnd"/>
      <w:r w:rsidRPr="00921DF2">
        <w:rPr>
          <w:rFonts w:eastAsiaTheme="minorEastAsia"/>
          <w:color w:val="000000"/>
        </w:rPr>
        <w:t xml:space="preserve">) </w:t>
      </w:r>
      <w:r w:rsidRPr="00921DF2">
        <w:rPr>
          <w:rFonts w:eastAsiaTheme="minorEastAsia"/>
          <w:b/>
          <w:bCs/>
          <w:color w:val="7F0055"/>
        </w:rPr>
        <w:t>throws</w:t>
      </w:r>
      <w:r w:rsidRPr="00921DF2">
        <w:rPr>
          <w:rFonts w:eastAsiaTheme="minorEastAsia"/>
          <w:color w:val="000000"/>
        </w:rPr>
        <w:t xml:space="preserve"> Exception;</w:t>
      </w:r>
    </w:p>
    <w:p w:rsidR="00921DF2" w:rsidRPr="00921DF2" w:rsidRDefault="00921DF2" w:rsidP="002F4830">
      <w:pPr>
        <w:rPr>
          <w:rFonts w:eastAsiaTheme="minorEastAsia"/>
        </w:rPr>
      </w:pPr>
      <w:r w:rsidRPr="00921DF2">
        <w:rPr>
          <w:rFonts w:eastAsiaTheme="minorEastAsia"/>
          <w:b/>
          <w:bCs/>
          <w:color w:val="7F0055"/>
        </w:rPr>
        <w:t>public</w:t>
      </w:r>
      <w:r w:rsidRPr="00921DF2">
        <w:rPr>
          <w:rFonts w:eastAsiaTheme="minorEastAsia"/>
          <w:color w:val="000000"/>
        </w:rPr>
        <w:t xml:space="preserve"> </w:t>
      </w:r>
      <w:proofErr w:type="spellStart"/>
      <w:r w:rsidRPr="00921DF2">
        <w:rPr>
          <w:rFonts w:eastAsiaTheme="minorEastAsia"/>
          <w:b/>
          <w:bCs/>
          <w:color w:val="7F0055"/>
        </w:rPr>
        <w:t>boolean</w:t>
      </w:r>
      <w:proofErr w:type="spellEnd"/>
      <w:r w:rsidRPr="00921DF2">
        <w:rPr>
          <w:rFonts w:eastAsiaTheme="minorEastAsia"/>
          <w:color w:val="000000"/>
        </w:rPr>
        <w:t xml:space="preserve"> apply();</w:t>
      </w:r>
    </w:p>
    <w:p w:rsidR="00921DF2" w:rsidRPr="00921DF2" w:rsidRDefault="00921DF2" w:rsidP="002F4830">
      <w:pPr>
        <w:rPr>
          <w:rFonts w:eastAsiaTheme="minorEastAsia"/>
        </w:rPr>
      </w:pPr>
      <w:r w:rsidRPr="00921DF2">
        <w:rPr>
          <w:rFonts w:eastAsiaTheme="minorEastAsia"/>
          <w:b/>
          <w:bCs/>
          <w:color w:val="7F0055"/>
        </w:rPr>
        <w:t>void</w:t>
      </w:r>
      <w:r w:rsidRPr="00921DF2">
        <w:rPr>
          <w:rFonts w:eastAsiaTheme="minorEastAsia"/>
          <w:color w:val="000000"/>
        </w:rPr>
        <w:t xml:space="preserve"> </w:t>
      </w:r>
      <w:proofErr w:type="spellStart"/>
      <w:r w:rsidRPr="00921DF2">
        <w:rPr>
          <w:rFonts w:eastAsiaTheme="minorEastAsia"/>
          <w:color w:val="000000"/>
        </w:rPr>
        <w:t>loadData</w:t>
      </w:r>
      <w:proofErr w:type="spellEnd"/>
      <w:r w:rsidRPr="00921DF2">
        <w:rPr>
          <w:rFonts w:eastAsiaTheme="minorEastAsia"/>
          <w:color w:val="000000"/>
        </w:rPr>
        <w:t>();</w:t>
      </w:r>
    </w:p>
    <w:p w:rsidR="00921DF2" w:rsidRPr="00921DF2" w:rsidRDefault="00921DF2" w:rsidP="002F4830">
      <w:r w:rsidRPr="00921DF2">
        <w:rPr>
          <w:rFonts w:eastAsiaTheme="minorEastAsia"/>
          <w:color w:val="000000"/>
        </w:rPr>
        <w:t>}</w:t>
      </w:r>
    </w:p>
    <w:p w:rsidR="00921DF2" w:rsidRPr="00181F8B" w:rsidRDefault="00921DF2" w:rsidP="00181F8B"/>
    <w:p w:rsidR="00FA6464" w:rsidRDefault="00FA6464" w:rsidP="00FA6464">
      <w:pPr>
        <w:pStyle w:val="Heading2"/>
      </w:pPr>
      <w:bookmarkStart w:id="155" w:name="_Toc279763927"/>
      <w:r w:rsidRPr="00840127">
        <w:t>5.4 Appendix D – Diary of Meetings</w:t>
      </w:r>
      <w:bookmarkEnd w:id="152"/>
      <w:bookmarkEnd w:id="153"/>
      <w:bookmarkEnd w:id="154"/>
      <w:bookmarkEnd w:id="155"/>
    </w:p>
    <w:p w:rsidR="00D67E35" w:rsidRPr="00DA2067" w:rsidRDefault="00D67E35" w:rsidP="00D67E35">
      <w:pPr>
        <w:pStyle w:val="NoSpacing"/>
        <w:rPr>
          <w:b/>
          <w:u w:val="single"/>
        </w:rPr>
      </w:pPr>
      <w:bookmarkStart w:id="156" w:name="_Toc371933128"/>
      <w:bookmarkStart w:id="157" w:name="_Toc267906022"/>
      <w:r w:rsidRPr="00DA2067">
        <w:rPr>
          <w:b/>
          <w:u w:val="single"/>
        </w:rPr>
        <w:t>Meeting  1</w:t>
      </w:r>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w:t>
      </w:r>
      <w:r>
        <w:t>1</w:t>
      </w:r>
      <w:r w:rsidRPr="00C431C0">
        <w:t>/</w:t>
      </w:r>
      <w:r>
        <w:t>22</w:t>
      </w:r>
      <w:r w:rsidRPr="00C431C0">
        <w:t>/2015</w:t>
      </w:r>
    </w:p>
    <w:p w:rsidR="00D67E35" w:rsidRPr="00C431C0" w:rsidRDefault="00D67E35" w:rsidP="00D67E35">
      <w:pPr>
        <w:pStyle w:val="NoSpacing"/>
        <w:rPr>
          <w:b/>
        </w:rPr>
      </w:pPr>
      <w:r w:rsidRPr="00C431C0">
        <w:rPr>
          <w:b/>
        </w:rPr>
        <w:t>Members Participated:</w:t>
      </w:r>
    </w:p>
    <w:p w:rsidR="00D67E35" w:rsidRDefault="00D67E35" w:rsidP="00D67E35">
      <w:pPr>
        <w:pStyle w:val="NoSpacing"/>
      </w:pPr>
      <w:r>
        <w:t xml:space="preserve">Michael </w:t>
      </w:r>
      <w:proofErr w:type="spellStart"/>
      <w:r>
        <w:t>Lazo</w:t>
      </w:r>
      <w:proofErr w:type="spellEnd"/>
      <w:r>
        <w:t xml:space="preserve"> - scrum master</w:t>
      </w:r>
    </w:p>
    <w:p w:rsidR="00D67E35" w:rsidRDefault="00D67E35" w:rsidP="00D67E35">
      <w:pPr>
        <w:pStyle w:val="NoSpacing"/>
      </w:pPr>
      <w:r>
        <w:t>Kenneth Kon</w:t>
      </w:r>
    </w:p>
    <w:p w:rsidR="00D67E35" w:rsidRDefault="00D67E35" w:rsidP="00D67E35">
      <w:pPr>
        <w:pStyle w:val="NoSpacing"/>
      </w:pPr>
      <w:r>
        <w:lastRenderedPageBreak/>
        <w:t xml:space="preserve">Bernard </w:t>
      </w:r>
      <w:proofErr w:type="spellStart"/>
      <w:r>
        <w:t>Parenteau</w:t>
      </w:r>
      <w:proofErr w:type="spellEnd"/>
    </w:p>
    <w:p w:rsidR="00D67E35" w:rsidRDefault="00D67E35" w:rsidP="00D67E35">
      <w:pPr>
        <w:pStyle w:val="NoSpacing"/>
      </w:pPr>
      <w:r w:rsidRPr="00234180">
        <w:rPr>
          <w:b/>
        </w:rPr>
        <w:t>Topic</w:t>
      </w:r>
      <w:r>
        <w:t>:</w:t>
      </w:r>
    </w:p>
    <w:p w:rsidR="00D67E35" w:rsidRDefault="00D67E35" w:rsidP="00D67E35">
      <w:pPr>
        <w:pStyle w:val="NoSpacing"/>
      </w:pPr>
      <w:r>
        <w:t>Talking about the requirements with Bernard for Virtual Queue 2.0</w:t>
      </w:r>
    </w:p>
    <w:p w:rsidR="00D67E35" w:rsidRDefault="00D67E35" w:rsidP="00D67E35">
      <w:pPr>
        <w:pStyle w:val="NoSpacing"/>
      </w:pPr>
    </w:p>
    <w:p w:rsidR="00D67E35" w:rsidRPr="00DA2067" w:rsidRDefault="00D67E35" w:rsidP="00D67E35">
      <w:pPr>
        <w:pStyle w:val="NoSpacing"/>
        <w:rPr>
          <w:b/>
          <w:u w:val="single"/>
        </w:rPr>
      </w:pPr>
      <w:r w:rsidRPr="00DA2067">
        <w:rPr>
          <w:b/>
          <w:u w:val="single"/>
        </w:rPr>
        <w:t>Meeting  2</w:t>
      </w:r>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w:t>
      </w:r>
      <w:r>
        <w:t>1</w:t>
      </w:r>
      <w:r w:rsidRPr="00C431C0">
        <w:t>/</w:t>
      </w:r>
      <w:r>
        <w:t>29</w:t>
      </w:r>
      <w:r w:rsidRPr="00C431C0">
        <w:t>/2015</w:t>
      </w:r>
    </w:p>
    <w:p w:rsidR="00D67E35" w:rsidRPr="00C431C0" w:rsidRDefault="00D67E35" w:rsidP="00D67E35">
      <w:pPr>
        <w:pStyle w:val="NoSpacing"/>
        <w:rPr>
          <w:b/>
        </w:rPr>
      </w:pPr>
      <w:r w:rsidRPr="00C431C0">
        <w:rPr>
          <w:b/>
        </w:rPr>
        <w:t>Members Participated:</w:t>
      </w:r>
    </w:p>
    <w:p w:rsidR="00D67E35" w:rsidRDefault="00D67E35" w:rsidP="00D67E35">
      <w:pPr>
        <w:pStyle w:val="NoSpacing"/>
      </w:pPr>
      <w:r>
        <w:t xml:space="preserve">Michael </w:t>
      </w:r>
      <w:proofErr w:type="spellStart"/>
      <w:r>
        <w:t>Lazo</w:t>
      </w:r>
      <w:proofErr w:type="spellEnd"/>
      <w:r>
        <w:t xml:space="preserve"> </w:t>
      </w:r>
    </w:p>
    <w:p w:rsidR="00D67E35" w:rsidRDefault="00D67E35" w:rsidP="00D67E35">
      <w:pPr>
        <w:pStyle w:val="NoSpacing"/>
      </w:pPr>
      <w:r>
        <w:t>Kenneth Kon - scrum master</w:t>
      </w:r>
    </w:p>
    <w:p w:rsidR="00D67E35" w:rsidRDefault="00D67E35" w:rsidP="00D67E35">
      <w:pPr>
        <w:pStyle w:val="NoSpacing"/>
      </w:pPr>
      <w:r>
        <w:t xml:space="preserve">Bernard </w:t>
      </w:r>
      <w:proofErr w:type="spellStart"/>
      <w:r>
        <w:t>Parenteau</w:t>
      </w:r>
      <w:proofErr w:type="spellEnd"/>
    </w:p>
    <w:p w:rsidR="00D67E35" w:rsidRDefault="00D67E35" w:rsidP="00D67E35">
      <w:pPr>
        <w:pStyle w:val="NoSpacing"/>
      </w:pPr>
      <w:r w:rsidRPr="00234180">
        <w:rPr>
          <w:b/>
        </w:rPr>
        <w:t>Topic</w:t>
      </w:r>
      <w:r>
        <w:t>:</w:t>
      </w:r>
    </w:p>
    <w:p w:rsidR="00D67E35" w:rsidRDefault="00D67E35" w:rsidP="00D67E35">
      <w:pPr>
        <w:pStyle w:val="NoSpacing"/>
      </w:pPr>
      <w:r>
        <w:t>Discussed about the Database layout and the fields of Virtual Queue 2.0</w:t>
      </w:r>
    </w:p>
    <w:p w:rsidR="00D67E35" w:rsidRDefault="00D67E35" w:rsidP="00D67E35">
      <w:pPr>
        <w:pStyle w:val="NoSpacing"/>
      </w:pPr>
    </w:p>
    <w:p w:rsidR="00D67E35" w:rsidRPr="00DA2067" w:rsidRDefault="00D67E35" w:rsidP="00D67E35">
      <w:pPr>
        <w:pStyle w:val="NoSpacing"/>
        <w:rPr>
          <w:b/>
          <w:u w:val="single"/>
        </w:rPr>
      </w:pPr>
      <w:r w:rsidRPr="00DA2067">
        <w:rPr>
          <w:b/>
          <w:u w:val="single"/>
        </w:rPr>
        <w:t>Meeting  3</w:t>
      </w:r>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w:t>
      </w:r>
      <w:r>
        <w:t>2</w:t>
      </w:r>
      <w:r w:rsidRPr="00C431C0">
        <w:t>/</w:t>
      </w:r>
      <w:r>
        <w:t>0</w:t>
      </w:r>
      <w:r w:rsidRPr="00C431C0">
        <w:t>3/2015</w:t>
      </w:r>
    </w:p>
    <w:p w:rsidR="00D67E35" w:rsidRPr="00C431C0" w:rsidRDefault="00D67E35" w:rsidP="00D67E35">
      <w:pPr>
        <w:pStyle w:val="NoSpacing"/>
        <w:rPr>
          <w:b/>
        </w:rPr>
      </w:pPr>
      <w:r w:rsidRPr="00C431C0">
        <w:rPr>
          <w:b/>
        </w:rPr>
        <w:t>Members Participated:</w:t>
      </w:r>
    </w:p>
    <w:p w:rsidR="00D67E35" w:rsidRDefault="00D67E35" w:rsidP="00D67E35">
      <w:pPr>
        <w:pStyle w:val="NoSpacing"/>
      </w:pPr>
      <w:r>
        <w:t xml:space="preserve">Michael </w:t>
      </w:r>
      <w:proofErr w:type="spellStart"/>
      <w:r>
        <w:t>Lazo</w:t>
      </w:r>
      <w:proofErr w:type="spellEnd"/>
      <w:r>
        <w:t xml:space="preserve"> - scrum master</w:t>
      </w:r>
    </w:p>
    <w:p w:rsidR="00D67E35" w:rsidRDefault="00D67E35" w:rsidP="00D67E35">
      <w:pPr>
        <w:pStyle w:val="NoSpacing"/>
      </w:pPr>
      <w:r>
        <w:t xml:space="preserve">Kenneth Kon </w:t>
      </w:r>
    </w:p>
    <w:p w:rsidR="00D67E35" w:rsidRDefault="00D67E35" w:rsidP="00D67E35">
      <w:pPr>
        <w:pStyle w:val="NoSpacing"/>
      </w:pPr>
      <w:r>
        <w:t xml:space="preserve">Bernard </w:t>
      </w:r>
      <w:proofErr w:type="spellStart"/>
      <w:r>
        <w:t>Parenteau</w:t>
      </w:r>
      <w:proofErr w:type="spellEnd"/>
    </w:p>
    <w:p w:rsidR="00D67E35" w:rsidRDefault="00D67E35" w:rsidP="00D67E35">
      <w:pPr>
        <w:pStyle w:val="NoSpacing"/>
      </w:pPr>
      <w:r>
        <w:t>Topic:</w:t>
      </w:r>
    </w:p>
    <w:p w:rsidR="00D67E35" w:rsidRDefault="00D67E35" w:rsidP="00D67E35">
      <w:pPr>
        <w:pStyle w:val="NoSpacing"/>
      </w:pPr>
      <w:r>
        <w:t>Discussed on what User Story we should work on with the Product Owner/Mentor, for Sprint 1.</w:t>
      </w:r>
    </w:p>
    <w:p w:rsidR="00D67E35" w:rsidRDefault="00D67E35" w:rsidP="00D67E35">
      <w:pPr>
        <w:pStyle w:val="NoSpacing"/>
      </w:pPr>
    </w:p>
    <w:p w:rsidR="00D67E35" w:rsidRPr="00DA2067" w:rsidRDefault="00D67E35" w:rsidP="00D67E35">
      <w:pPr>
        <w:pStyle w:val="NoSpacing"/>
        <w:rPr>
          <w:b/>
          <w:u w:val="single"/>
        </w:rPr>
      </w:pPr>
      <w:r w:rsidRPr="00DA2067">
        <w:rPr>
          <w:b/>
          <w:u w:val="single"/>
        </w:rPr>
        <w:t>Meeting  4</w:t>
      </w:r>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w:t>
      </w:r>
      <w:r>
        <w:t>2</w:t>
      </w:r>
      <w:r w:rsidRPr="00C431C0">
        <w:t>/</w:t>
      </w:r>
      <w:r>
        <w:t>09</w:t>
      </w:r>
      <w:r w:rsidRPr="00C431C0">
        <w:t>/2015</w:t>
      </w:r>
    </w:p>
    <w:p w:rsidR="00D67E35" w:rsidRPr="00C431C0" w:rsidRDefault="00D67E35" w:rsidP="00D67E35">
      <w:pPr>
        <w:pStyle w:val="NoSpacing"/>
        <w:rPr>
          <w:b/>
        </w:rPr>
      </w:pPr>
      <w:r w:rsidRPr="00C431C0">
        <w:rPr>
          <w:b/>
        </w:rPr>
        <w:t>Members Participated:</w:t>
      </w:r>
    </w:p>
    <w:p w:rsidR="00D67E35" w:rsidRDefault="00D67E35" w:rsidP="00D67E35">
      <w:pPr>
        <w:pStyle w:val="NoSpacing"/>
      </w:pPr>
      <w:r>
        <w:t xml:space="preserve">Michael </w:t>
      </w:r>
      <w:proofErr w:type="spellStart"/>
      <w:r>
        <w:t>Lazo</w:t>
      </w:r>
      <w:proofErr w:type="spellEnd"/>
      <w:r>
        <w:t xml:space="preserve"> </w:t>
      </w:r>
    </w:p>
    <w:p w:rsidR="00D67E35" w:rsidRDefault="00D67E35" w:rsidP="00D67E35">
      <w:pPr>
        <w:pStyle w:val="NoSpacing"/>
      </w:pPr>
      <w:r>
        <w:t>Kenneth Kon - scrum master</w:t>
      </w:r>
    </w:p>
    <w:p w:rsidR="00D67E35" w:rsidRDefault="00D67E35" w:rsidP="00D67E35">
      <w:pPr>
        <w:pStyle w:val="NoSpacing"/>
      </w:pPr>
      <w:r>
        <w:t xml:space="preserve">Bernard </w:t>
      </w:r>
      <w:proofErr w:type="spellStart"/>
      <w:r>
        <w:t>Parenteau</w:t>
      </w:r>
      <w:proofErr w:type="spellEnd"/>
    </w:p>
    <w:p w:rsidR="00D67E35" w:rsidRDefault="00D67E35" w:rsidP="00D67E35">
      <w:pPr>
        <w:pStyle w:val="NoSpacing"/>
      </w:pPr>
      <w:r w:rsidRPr="00234180">
        <w:rPr>
          <w:b/>
        </w:rPr>
        <w:t>Topic</w:t>
      </w:r>
      <w:r>
        <w:t>:</w:t>
      </w:r>
    </w:p>
    <w:p w:rsidR="00D67E35" w:rsidRDefault="00D67E35" w:rsidP="00D67E35">
      <w:pPr>
        <w:pStyle w:val="NoSpacing"/>
      </w:pPr>
      <w:r>
        <w:t>Discussed our progress on the Sprint 1, discussed any impediments.</w:t>
      </w:r>
    </w:p>
    <w:p w:rsidR="00D67E35" w:rsidRDefault="00D67E35" w:rsidP="00D67E35">
      <w:pPr>
        <w:pStyle w:val="NoSpacing"/>
      </w:pPr>
    </w:p>
    <w:p w:rsidR="00D67E35" w:rsidRPr="00DA2067" w:rsidRDefault="00D67E35" w:rsidP="00D67E35">
      <w:pPr>
        <w:pStyle w:val="NoSpacing"/>
        <w:rPr>
          <w:b/>
          <w:u w:val="single"/>
        </w:rPr>
      </w:pPr>
      <w:r w:rsidRPr="00DA2067">
        <w:rPr>
          <w:b/>
          <w:u w:val="single"/>
        </w:rPr>
        <w:t>Meeting  5</w:t>
      </w:r>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w:t>
      </w:r>
      <w:r>
        <w:t>2</w:t>
      </w:r>
      <w:r w:rsidRPr="00C431C0">
        <w:t>/</w:t>
      </w:r>
      <w:r>
        <w:t>1</w:t>
      </w:r>
      <w:r w:rsidRPr="00C431C0">
        <w:t>3/2015</w:t>
      </w:r>
    </w:p>
    <w:p w:rsidR="00D67E35" w:rsidRPr="00C431C0" w:rsidRDefault="00D67E35" w:rsidP="00D67E35">
      <w:pPr>
        <w:pStyle w:val="NoSpacing"/>
        <w:rPr>
          <w:b/>
        </w:rPr>
      </w:pPr>
      <w:r w:rsidRPr="00C431C0">
        <w:rPr>
          <w:b/>
        </w:rPr>
        <w:t>Members Participated:</w:t>
      </w:r>
    </w:p>
    <w:p w:rsidR="00D67E35" w:rsidRDefault="00D67E35" w:rsidP="00D67E35">
      <w:pPr>
        <w:pStyle w:val="NoSpacing"/>
      </w:pPr>
      <w:r>
        <w:t xml:space="preserve">Michael </w:t>
      </w:r>
      <w:proofErr w:type="spellStart"/>
      <w:r>
        <w:t>Lazo</w:t>
      </w:r>
      <w:proofErr w:type="spellEnd"/>
      <w:r>
        <w:t xml:space="preserve"> </w:t>
      </w:r>
    </w:p>
    <w:p w:rsidR="00D67E35" w:rsidRDefault="00D67E35" w:rsidP="00D67E35">
      <w:pPr>
        <w:pStyle w:val="NoSpacing"/>
      </w:pPr>
      <w:r>
        <w:t>Kenneth Kon - scrum master</w:t>
      </w:r>
    </w:p>
    <w:p w:rsidR="00D67E35" w:rsidRDefault="00D67E35" w:rsidP="00D67E35">
      <w:pPr>
        <w:pStyle w:val="NoSpacing"/>
      </w:pPr>
      <w:r>
        <w:t xml:space="preserve">Bernard </w:t>
      </w:r>
      <w:proofErr w:type="spellStart"/>
      <w:r>
        <w:t>Parenteau</w:t>
      </w:r>
      <w:proofErr w:type="spellEnd"/>
    </w:p>
    <w:p w:rsidR="00D67E35" w:rsidRDefault="00D67E35" w:rsidP="00D67E35">
      <w:pPr>
        <w:pStyle w:val="NoSpacing"/>
      </w:pPr>
      <w:r w:rsidRPr="00234180">
        <w:rPr>
          <w:b/>
        </w:rPr>
        <w:t>Topic</w:t>
      </w:r>
      <w:r>
        <w:t>:</w:t>
      </w:r>
    </w:p>
    <w:p w:rsidR="00D67E35" w:rsidRDefault="00D67E35" w:rsidP="00D67E35">
      <w:pPr>
        <w:pStyle w:val="NoSpacing"/>
      </w:pPr>
      <w:r>
        <w:t xml:space="preserve">Discussed Sprint 1 Review, if User Story was satisfy the requirements. </w:t>
      </w:r>
    </w:p>
    <w:p w:rsidR="00D67E35" w:rsidRDefault="00D67E35" w:rsidP="00D67E35">
      <w:pPr>
        <w:pStyle w:val="NoSpacing"/>
      </w:pPr>
      <w:r>
        <w:t xml:space="preserve">Discussed also discussed the impediments and need to </w:t>
      </w:r>
      <w:proofErr w:type="spellStart"/>
      <w:r>
        <w:t>refactor</w:t>
      </w:r>
      <w:proofErr w:type="spellEnd"/>
      <w:r>
        <w:t xml:space="preserve"> the previous design.</w:t>
      </w:r>
    </w:p>
    <w:p w:rsidR="00D67E35" w:rsidRDefault="00D67E35" w:rsidP="00D67E35">
      <w:pPr>
        <w:pStyle w:val="NoSpacing"/>
      </w:pPr>
    </w:p>
    <w:p w:rsidR="00D67E35" w:rsidRPr="00DA2067" w:rsidRDefault="00D67E35" w:rsidP="00D67E35">
      <w:pPr>
        <w:pStyle w:val="NoSpacing"/>
        <w:rPr>
          <w:b/>
          <w:u w:val="single"/>
        </w:rPr>
      </w:pPr>
      <w:r w:rsidRPr="00DA2067">
        <w:rPr>
          <w:b/>
          <w:u w:val="single"/>
        </w:rPr>
        <w:t>Meeting  6</w:t>
      </w:r>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w:t>
      </w:r>
      <w:r>
        <w:t>2</w:t>
      </w:r>
      <w:r w:rsidRPr="00C431C0">
        <w:t>/</w:t>
      </w:r>
      <w:r>
        <w:t>17</w:t>
      </w:r>
      <w:r w:rsidRPr="00C431C0">
        <w:t>/2015</w:t>
      </w:r>
    </w:p>
    <w:p w:rsidR="00D67E35" w:rsidRPr="00C431C0" w:rsidRDefault="00D67E35" w:rsidP="00D67E35">
      <w:pPr>
        <w:pStyle w:val="NoSpacing"/>
        <w:rPr>
          <w:b/>
        </w:rPr>
      </w:pPr>
      <w:r w:rsidRPr="00C431C0">
        <w:rPr>
          <w:b/>
        </w:rPr>
        <w:t>Members Participated:</w:t>
      </w:r>
    </w:p>
    <w:p w:rsidR="00D67E35" w:rsidRDefault="00D67E35" w:rsidP="00D67E35">
      <w:pPr>
        <w:pStyle w:val="NoSpacing"/>
      </w:pPr>
      <w:r>
        <w:lastRenderedPageBreak/>
        <w:t xml:space="preserve">Michael </w:t>
      </w:r>
      <w:proofErr w:type="spellStart"/>
      <w:r>
        <w:t>Lazo</w:t>
      </w:r>
      <w:proofErr w:type="spellEnd"/>
      <w:r>
        <w:t xml:space="preserve"> </w:t>
      </w:r>
    </w:p>
    <w:p w:rsidR="00D67E35" w:rsidRDefault="00D67E35" w:rsidP="00D67E35">
      <w:pPr>
        <w:pStyle w:val="NoSpacing"/>
      </w:pPr>
      <w:r>
        <w:t xml:space="preserve">Kenneth Kon </w:t>
      </w:r>
    </w:p>
    <w:p w:rsidR="00D67E35" w:rsidRDefault="00D67E35" w:rsidP="00D67E35">
      <w:pPr>
        <w:pStyle w:val="NoSpacing"/>
      </w:pPr>
      <w:r>
        <w:t xml:space="preserve">Bernard </w:t>
      </w:r>
      <w:proofErr w:type="spellStart"/>
      <w:r>
        <w:t>Parenteau</w:t>
      </w:r>
      <w:proofErr w:type="spellEnd"/>
      <w:r>
        <w:t xml:space="preserve"> - scrum master</w:t>
      </w:r>
    </w:p>
    <w:p w:rsidR="00D67E35" w:rsidRDefault="00D67E35" w:rsidP="00D67E35">
      <w:pPr>
        <w:pStyle w:val="NoSpacing"/>
      </w:pPr>
      <w:r w:rsidRPr="00234180">
        <w:rPr>
          <w:b/>
        </w:rPr>
        <w:t>Topic</w:t>
      </w:r>
      <w:r>
        <w:t>:</w:t>
      </w:r>
    </w:p>
    <w:p w:rsidR="00D67E35" w:rsidRDefault="00D67E35" w:rsidP="00D67E35">
      <w:pPr>
        <w:pStyle w:val="NoSpacing"/>
      </w:pPr>
      <w:r>
        <w:t xml:space="preserve">Discussed Sprint 2 Planning, convince Product owner Team Story has higher priority. </w:t>
      </w:r>
    </w:p>
    <w:p w:rsidR="00D67E35" w:rsidRDefault="00D67E35" w:rsidP="00D67E35">
      <w:pPr>
        <w:pStyle w:val="NoSpacing"/>
      </w:pPr>
    </w:p>
    <w:p w:rsidR="00D67E35" w:rsidRPr="00DA2067" w:rsidRDefault="00D67E35" w:rsidP="00D67E35">
      <w:pPr>
        <w:pStyle w:val="NoSpacing"/>
        <w:rPr>
          <w:b/>
          <w:u w:val="single"/>
        </w:rPr>
      </w:pPr>
      <w:r w:rsidRPr="00DA2067">
        <w:rPr>
          <w:b/>
          <w:u w:val="single"/>
        </w:rPr>
        <w:t>Meeting  7</w:t>
      </w:r>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w:t>
      </w:r>
      <w:r>
        <w:t>2</w:t>
      </w:r>
      <w:r w:rsidRPr="00C431C0">
        <w:t>/</w:t>
      </w:r>
      <w:r>
        <w:t>28</w:t>
      </w:r>
      <w:r w:rsidRPr="00C431C0">
        <w:t>/2015</w:t>
      </w:r>
    </w:p>
    <w:p w:rsidR="00D67E35" w:rsidRPr="00C431C0" w:rsidRDefault="00D67E35" w:rsidP="00D67E35">
      <w:pPr>
        <w:pStyle w:val="NoSpacing"/>
        <w:rPr>
          <w:b/>
        </w:rPr>
      </w:pPr>
      <w:r w:rsidRPr="00C431C0">
        <w:rPr>
          <w:b/>
        </w:rPr>
        <w:t>Members Participated:</w:t>
      </w:r>
    </w:p>
    <w:p w:rsidR="00D67E35" w:rsidRDefault="00D67E35" w:rsidP="00D67E35">
      <w:pPr>
        <w:pStyle w:val="NoSpacing"/>
      </w:pPr>
      <w:r>
        <w:t xml:space="preserve">Michael </w:t>
      </w:r>
      <w:proofErr w:type="spellStart"/>
      <w:r>
        <w:t>Lazo</w:t>
      </w:r>
      <w:proofErr w:type="spellEnd"/>
      <w:r>
        <w:t xml:space="preserve"> </w:t>
      </w:r>
    </w:p>
    <w:p w:rsidR="00D67E35" w:rsidRDefault="00D67E35" w:rsidP="00D67E35">
      <w:pPr>
        <w:pStyle w:val="NoSpacing"/>
      </w:pPr>
      <w:r>
        <w:t>Kenneth Kon - scrum master</w:t>
      </w:r>
    </w:p>
    <w:p w:rsidR="00D67E35" w:rsidRDefault="00D67E35" w:rsidP="00D67E35">
      <w:pPr>
        <w:pStyle w:val="NoSpacing"/>
      </w:pPr>
      <w:r>
        <w:t xml:space="preserve">Bernard </w:t>
      </w:r>
      <w:proofErr w:type="spellStart"/>
      <w:r>
        <w:t>Parenteau</w:t>
      </w:r>
      <w:proofErr w:type="spellEnd"/>
      <w:r>
        <w:t xml:space="preserve"> </w:t>
      </w:r>
    </w:p>
    <w:p w:rsidR="00D67E35" w:rsidRPr="00C431C0" w:rsidRDefault="00D67E35" w:rsidP="00D67E35">
      <w:pPr>
        <w:pStyle w:val="NoSpacing"/>
        <w:rPr>
          <w:b/>
        </w:rPr>
      </w:pPr>
      <w:r w:rsidRPr="00C431C0">
        <w:rPr>
          <w:b/>
        </w:rPr>
        <w:t>Topic:</w:t>
      </w:r>
    </w:p>
    <w:p w:rsidR="00D67E35" w:rsidRDefault="00D67E35" w:rsidP="00D67E35">
      <w:pPr>
        <w:pStyle w:val="NoSpacing"/>
      </w:pPr>
      <w:r>
        <w:t xml:space="preserve">Discussed Sprint 2 Review, display the new design of the </w:t>
      </w:r>
      <w:proofErr w:type="spellStart"/>
      <w:r>
        <w:t>Refactored</w:t>
      </w:r>
      <w:proofErr w:type="spellEnd"/>
      <w:r>
        <w:t xml:space="preserve"> product. </w:t>
      </w:r>
    </w:p>
    <w:p w:rsidR="00D67E35" w:rsidRDefault="00D67E35" w:rsidP="00D67E35">
      <w:pPr>
        <w:pStyle w:val="NoSpacing"/>
      </w:pPr>
      <w:r>
        <w:t xml:space="preserve">Discussed also discussed the impediments and need to </w:t>
      </w:r>
      <w:proofErr w:type="spellStart"/>
      <w:r>
        <w:t>Refactor</w:t>
      </w:r>
      <w:proofErr w:type="spellEnd"/>
      <w:r>
        <w:t xml:space="preserve"> the previous design.</w:t>
      </w:r>
    </w:p>
    <w:p w:rsidR="00D67E35" w:rsidRDefault="00D67E35" w:rsidP="00D67E35">
      <w:pPr>
        <w:pStyle w:val="NoSpacing"/>
      </w:pPr>
    </w:p>
    <w:p w:rsidR="00D67E35" w:rsidRPr="00C431C0" w:rsidRDefault="00D67E35" w:rsidP="00D67E35">
      <w:pPr>
        <w:pStyle w:val="NoSpacing"/>
        <w:rPr>
          <w:b/>
        </w:rPr>
      </w:pPr>
      <w:r w:rsidRPr="00C431C0">
        <w:rPr>
          <w:b/>
          <w:u w:val="single"/>
        </w:rPr>
        <w:t>Meeting  8</w:t>
      </w:r>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3/3/2015</w:t>
      </w:r>
    </w:p>
    <w:p w:rsidR="00D67E35" w:rsidRPr="00C431C0" w:rsidRDefault="00D67E35" w:rsidP="00D67E35">
      <w:pPr>
        <w:pStyle w:val="NoSpacing"/>
        <w:rPr>
          <w:b/>
        </w:rPr>
      </w:pPr>
      <w:r w:rsidRPr="00C431C0">
        <w:rPr>
          <w:b/>
        </w:rPr>
        <w:t>Members Participated:</w:t>
      </w:r>
    </w:p>
    <w:p w:rsidR="00D67E35" w:rsidRPr="00C431C0" w:rsidRDefault="00D67E35" w:rsidP="00D67E35">
      <w:pPr>
        <w:pStyle w:val="NoSpacing"/>
      </w:pPr>
      <w:r w:rsidRPr="00C431C0">
        <w:t xml:space="preserve">Michael </w:t>
      </w:r>
      <w:proofErr w:type="spellStart"/>
      <w:r w:rsidRPr="00C431C0">
        <w:t>Lazo</w:t>
      </w:r>
      <w:proofErr w:type="spellEnd"/>
      <w:r w:rsidRPr="00C431C0">
        <w:t xml:space="preserve"> - Scrum master</w:t>
      </w:r>
    </w:p>
    <w:p w:rsidR="00D67E35" w:rsidRPr="00C431C0" w:rsidRDefault="00D67E35" w:rsidP="00D67E35">
      <w:pPr>
        <w:pStyle w:val="NoSpacing"/>
      </w:pPr>
      <w:r w:rsidRPr="00C431C0">
        <w:t xml:space="preserve">Kenneth Kon </w:t>
      </w:r>
    </w:p>
    <w:p w:rsidR="00D67E35" w:rsidRPr="00C431C0" w:rsidRDefault="00D67E35" w:rsidP="00D67E35">
      <w:pPr>
        <w:pStyle w:val="NoSpacing"/>
      </w:pPr>
      <w:r w:rsidRPr="00C431C0">
        <w:t xml:space="preserve">Bernard </w:t>
      </w:r>
      <w:proofErr w:type="spellStart"/>
      <w:r w:rsidRPr="00C431C0">
        <w:t>Parenteau</w:t>
      </w:r>
      <w:proofErr w:type="spellEnd"/>
      <w:r w:rsidRPr="00C431C0">
        <w:t xml:space="preserve"> - Product Owner</w:t>
      </w:r>
    </w:p>
    <w:p w:rsidR="00D67E35" w:rsidRPr="00C431C0" w:rsidRDefault="00D67E35" w:rsidP="00D67E35">
      <w:pPr>
        <w:pStyle w:val="NoSpacing"/>
      </w:pPr>
      <w:r w:rsidRPr="00C431C0">
        <w:rPr>
          <w:b/>
        </w:rPr>
        <w:t>Topic:</w:t>
      </w:r>
    </w:p>
    <w:p w:rsidR="00D67E35" w:rsidRPr="00263EAE" w:rsidRDefault="00D67E35" w:rsidP="00D67E35">
      <w:pPr>
        <w:pStyle w:val="NoSpacing"/>
      </w:pPr>
      <w:r w:rsidRPr="00C431C0">
        <w:tab/>
        <w:t>Get more information on the stories we will be working on for Sprint 3 from our product owner.</w:t>
      </w:r>
    </w:p>
    <w:p w:rsidR="00D67E35" w:rsidRDefault="00D67E35" w:rsidP="00D67E35">
      <w:pPr>
        <w:rPr>
          <w:ins w:id="158" w:author="Kenneth Kon" w:date="2015-03-19T20:31:00Z"/>
        </w:rPr>
      </w:pPr>
    </w:p>
    <w:p w:rsidR="00F66EB7" w:rsidRPr="00C431C0" w:rsidRDefault="00F66EB7" w:rsidP="00F66EB7">
      <w:pPr>
        <w:pStyle w:val="NoSpacing"/>
        <w:rPr>
          <w:ins w:id="159" w:author="Kenneth Kon" w:date="2015-03-19T20:31:00Z"/>
          <w:b/>
        </w:rPr>
      </w:pPr>
      <w:ins w:id="160" w:author="Kenneth Kon" w:date="2015-03-19T20:31:00Z">
        <w:r w:rsidRPr="00C431C0">
          <w:rPr>
            <w:b/>
            <w:u w:val="single"/>
          </w:rPr>
          <w:t>Meeting  </w:t>
        </w:r>
        <w:r>
          <w:rPr>
            <w:b/>
            <w:u w:val="single"/>
          </w:rPr>
          <w:t>9</w:t>
        </w:r>
      </w:ins>
    </w:p>
    <w:p w:rsidR="00F66EB7" w:rsidRPr="00C431C0" w:rsidRDefault="00F66EB7" w:rsidP="00F66EB7">
      <w:pPr>
        <w:pStyle w:val="NoSpacing"/>
        <w:rPr>
          <w:ins w:id="161" w:author="Kenneth Kon" w:date="2015-03-19T20:31:00Z"/>
        </w:rPr>
      </w:pPr>
      <w:ins w:id="162" w:author="Kenneth Kon" w:date="2015-03-19T20:31:00Z">
        <w:r w:rsidRPr="00C431C0">
          <w:rPr>
            <w:b/>
          </w:rPr>
          <w:t>Time:</w:t>
        </w:r>
        <w:r w:rsidRPr="00C431C0">
          <w:t xml:space="preserve"> 6:15PM-7:15PM</w:t>
        </w:r>
      </w:ins>
    </w:p>
    <w:p w:rsidR="00F66EB7" w:rsidRPr="00C431C0" w:rsidRDefault="00F66EB7" w:rsidP="00F66EB7">
      <w:pPr>
        <w:pStyle w:val="NoSpacing"/>
        <w:rPr>
          <w:ins w:id="163" w:author="Kenneth Kon" w:date="2015-03-19T20:31:00Z"/>
        </w:rPr>
      </w:pPr>
      <w:ins w:id="164" w:author="Kenneth Kon" w:date="2015-03-19T20:31:00Z">
        <w:r w:rsidRPr="00C431C0">
          <w:rPr>
            <w:b/>
          </w:rPr>
          <w:t>Date:</w:t>
        </w:r>
        <w:r>
          <w:t xml:space="preserve"> 3/17</w:t>
        </w:r>
        <w:r w:rsidRPr="00C431C0">
          <w:t>/2015</w:t>
        </w:r>
      </w:ins>
    </w:p>
    <w:p w:rsidR="00F66EB7" w:rsidRPr="00C431C0" w:rsidRDefault="00F66EB7" w:rsidP="00F66EB7">
      <w:pPr>
        <w:pStyle w:val="NoSpacing"/>
        <w:rPr>
          <w:ins w:id="165" w:author="Kenneth Kon" w:date="2015-03-19T20:31:00Z"/>
          <w:b/>
        </w:rPr>
      </w:pPr>
      <w:ins w:id="166" w:author="Kenneth Kon" w:date="2015-03-19T20:31:00Z">
        <w:r w:rsidRPr="00C431C0">
          <w:rPr>
            <w:b/>
          </w:rPr>
          <w:t>Members Participated:</w:t>
        </w:r>
      </w:ins>
    </w:p>
    <w:p w:rsidR="00F66EB7" w:rsidRPr="00C431C0" w:rsidRDefault="00F66EB7" w:rsidP="00F66EB7">
      <w:pPr>
        <w:pStyle w:val="NoSpacing"/>
        <w:rPr>
          <w:ins w:id="167" w:author="Kenneth Kon" w:date="2015-03-19T20:31:00Z"/>
        </w:rPr>
      </w:pPr>
      <w:ins w:id="168" w:author="Kenneth Kon" w:date="2015-03-19T20:31:00Z">
        <w:r w:rsidRPr="00C431C0">
          <w:t xml:space="preserve">Michael </w:t>
        </w:r>
        <w:proofErr w:type="spellStart"/>
        <w:r w:rsidRPr="00C431C0">
          <w:t>Lazo</w:t>
        </w:r>
        <w:proofErr w:type="spellEnd"/>
        <w:r w:rsidRPr="00C431C0">
          <w:t xml:space="preserve"> </w:t>
        </w:r>
      </w:ins>
    </w:p>
    <w:p w:rsidR="00F66EB7" w:rsidRPr="00C431C0" w:rsidRDefault="00F66EB7" w:rsidP="00F66EB7">
      <w:pPr>
        <w:pStyle w:val="NoSpacing"/>
        <w:rPr>
          <w:ins w:id="169" w:author="Kenneth Kon" w:date="2015-03-19T20:31:00Z"/>
        </w:rPr>
      </w:pPr>
      <w:ins w:id="170" w:author="Kenneth Kon" w:date="2015-03-19T20:31:00Z">
        <w:r w:rsidRPr="00C431C0">
          <w:t>Kenneth Kon - Scrum master</w:t>
        </w:r>
      </w:ins>
    </w:p>
    <w:p w:rsidR="00F66EB7" w:rsidRPr="00C431C0" w:rsidRDefault="00F66EB7" w:rsidP="00F66EB7">
      <w:pPr>
        <w:pStyle w:val="NoSpacing"/>
        <w:rPr>
          <w:ins w:id="171" w:author="Kenneth Kon" w:date="2015-03-19T20:31:00Z"/>
        </w:rPr>
      </w:pPr>
      <w:ins w:id="172" w:author="Kenneth Kon" w:date="2015-03-19T20:31:00Z">
        <w:r w:rsidRPr="00C431C0">
          <w:t xml:space="preserve">Bernard </w:t>
        </w:r>
        <w:proofErr w:type="spellStart"/>
        <w:r w:rsidRPr="00C431C0">
          <w:t>Parenteau</w:t>
        </w:r>
        <w:proofErr w:type="spellEnd"/>
        <w:r w:rsidRPr="00C431C0">
          <w:t xml:space="preserve"> - Product Owner</w:t>
        </w:r>
      </w:ins>
    </w:p>
    <w:p w:rsidR="00F66EB7" w:rsidRPr="00C431C0" w:rsidRDefault="00F66EB7" w:rsidP="00F66EB7">
      <w:pPr>
        <w:pStyle w:val="NoSpacing"/>
        <w:rPr>
          <w:ins w:id="173" w:author="Kenneth Kon" w:date="2015-03-19T20:31:00Z"/>
        </w:rPr>
      </w:pPr>
      <w:ins w:id="174" w:author="Kenneth Kon" w:date="2015-03-19T20:31:00Z">
        <w:r w:rsidRPr="00C431C0">
          <w:rPr>
            <w:b/>
          </w:rPr>
          <w:t>Topic:</w:t>
        </w:r>
      </w:ins>
    </w:p>
    <w:p w:rsidR="00F66EB7" w:rsidRPr="00263EAE" w:rsidRDefault="00F66EB7" w:rsidP="00F66EB7">
      <w:pPr>
        <w:pStyle w:val="NoSpacing"/>
        <w:rPr>
          <w:ins w:id="175" w:author="Kenneth Kon" w:date="2015-03-19T20:31:00Z"/>
        </w:rPr>
      </w:pPr>
      <w:ins w:id="176" w:author="Kenneth Kon" w:date="2015-03-19T20:31:00Z">
        <w:r w:rsidRPr="00C431C0">
          <w:tab/>
        </w:r>
        <w:r>
          <w:t xml:space="preserve">Talked about the progress of sprint 3. Clarified on Simulate Add Ride user story. </w:t>
        </w:r>
      </w:ins>
    </w:p>
    <w:p w:rsidR="00F66EB7" w:rsidRDefault="00F66EB7" w:rsidP="00F66EB7">
      <w:pPr>
        <w:pStyle w:val="NoSpacing"/>
        <w:rPr>
          <w:ins w:id="177" w:author="Kenneth Kon" w:date="2015-03-19T20:31:00Z"/>
          <w:b/>
          <w:u w:val="single"/>
        </w:rPr>
      </w:pPr>
    </w:p>
    <w:p w:rsidR="00F66EB7" w:rsidRPr="00C431C0" w:rsidRDefault="00F66EB7" w:rsidP="00F66EB7">
      <w:pPr>
        <w:pStyle w:val="NoSpacing"/>
        <w:rPr>
          <w:ins w:id="178" w:author="Kenneth Kon" w:date="2015-03-19T20:31:00Z"/>
          <w:b/>
        </w:rPr>
      </w:pPr>
      <w:ins w:id="179" w:author="Kenneth Kon" w:date="2015-03-19T20:31:00Z">
        <w:r w:rsidRPr="00C431C0">
          <w:rPr>
            <w:b/>
            <w:u w:val="single"/>
          </w:rPr>
          <w:t>Meeting  </w:t>
        </w:r>
        <w:r>
          <w:rPr>
            <w:b/>
            <w:u w:val="single"/>
          </w:rPr>
          <w:t>10</w:t>
        </w:r>
      </w:ins>
    </w:p>
    <w:p w:rsidR="00F66EB7" w:rsidRPr="00C431C0" w:rsidRDefault="00F66EB7" w:rsidP="00F66EB7">
      <w:pPr>
        <w:pStyle w:val="NoSpacing"/>
        <w:rPr>
          <w:ins w:id="180" w:author="Kenneth Kon" w:date="2015-03-19T20:31:00Z"/>
        </w:rPr>
      </w:pPr>
      <w:ins w:id="181" w:author="Kenneth Kon" w:date="2015-03-19T20:31:00Z">
        <w:r w:rsidRPr="00C431C0">
          <w:rPr>
            <w:b/>
          </w:rPr>
          <w:t>Time:</w:t>
        </w:r>
        <w:r w:rsidRPr="00C431C0">
          <w:t xml:space="preserve"> 6:15PM-7:15PM</w:t>
        </w:r>
      </w:ins>
    </w:p>
    <w:p w:rsidR="00F66EB7" w:rsidRPr="00C431C0" w:rsidRDefault="00F66EB7" w:rsidP="00F66EB7">
      <w:pPr>
        <w:pStyle w:val="NoSpacing"/>
        <w:rPr>
          <w:ins w:id="182" w:author="Kenneth Kon" w:date="2015-03-19T20:31:00Z"/>
        </w:rPr>
      </w:pPr>
      <w:ins w:id="183" w:author="Kenneth Kon" w:date="2015-03-19T20:31:00Z">
        <w:r w:rsidRPr="00C431C0">
          <w:rPr>
            <w:b/>
          </w:rPr>
          <w:t>Date:</w:t>
        </w:r>
        <w:r>
          <w:t xml:space="preserve"> 3/20</w:t>
        </w:r>
        <w:r w:rsidRPr="00C431C0">
          <w:t>/2015</w:t>
        </w:r>
      </w:ins>
    </w:p>
    <w:p w:rsidR="00F66EB7" w:rsidRPr="00C431C0" w:rsidRDefault="00F66EB7" w:rsidP="00F66EB7">
      <w:pPr>
        <w:pStyle w:val="NoSpacing"/>
        <w:rPr>
          <w:ins w:id="184" w:author="Kenneth Kon" w:date="2015-03-19T20:31:00Z"/>
          <w:b/>
        </w:rPr>
      </w:pPr>
      <w:ins w:id="185" w:author="Kenneth Kon" w:date="2015-03-19T20:31:00Z">
        <w:r w:rsidRPr="00C431C0">
          <w:rPr>
            <w:b/>
          </w:rPr>
          <w:t>Members Participated:</w:t>
        </w:r>
      </w:ins>
    </w:p>
    <w:p w:rsidR="00F66EB7" w:rsidRPr="00C431C0" w:rsidRDefault="00F66EB7" w:rsidP="00F66EB7">
      <w:pPr>
        <w:pStyle w:val="NoSpacing"/>
        <w:rPr>
          <w:ins w:id="186" w:author="Kenneth Kon" w:date="2015-03-19T20:31:00Z"/>
        </w:rPr>
      </w:pPr>
      <w:ins w:id="187" w:author="Kenneth Kon" w:date="2015-03-19T20:31:00Z">
        <w:r w:rsidRPr="00C431C0">
          <w:t xml:space="preserve">Michael </w:t>
        </w:r>
        <w:proofErr w:type="spellStart"/>
        <w:r w:rsidRPr="00C431C0">
          <w:t>Lazo</w:t>
        </w:r>
        <w:proofErr w:type="spellEnd"/>
        <w:r w:rsidRPr="00C431C0">
          <w:t xml:space="preserve"> </w:t>
        </w:r>
      </w:ins>
    </w:p>
    <w:p w:rsidR="00F66EB7" w:rsidRPr="00C431C0" w:rsidRDefault="00F66EB7" w:rsidP="00F66EB7">
      <w:pPr>
        <w:pStyle w:val="NoSpacing"/>
        <w:rPr>
          <w:ins w:id="188" w:author="Kenneth Kon" w:date="2015-03-19T20:31:00Z"/>
        </w:rPr>
      </w:pPr>
      <w:ins w:id="189" w:author="Kenneth Kon" w:date="2015-03-19T20:31:00Z">
        <w:r w:rsidRPr="00C431C0">
          <w:t>Kenneth Kon - Scrum master</w:t>
        </w:r>
      </w:ins>
    </w:p>
    <w:p w:rsidR="00F66EB7" w:rsidRPr="00C431C0" w:rsidRDefault="00F66EB7" w:rsidP="00F66EB7">
      <w:pPr>
        <w:pStyle w:val="NoSpacing"/>
        <w:rPr>
          <w:ins w:id="190" w:author="Kenneth Kon" w:date="2015-03-19T20:31:00Z"/>
        </w:rPr>
      </w:pPr>
      <w:ins w:id="191" w:author="Kenneth Kon" w:date="2015-03-19T20:31:00Z">
        <w:r w:rsidRPr="00C431C0">
          <w:t xml:space="preserve">Bernard </w:t>
        </w:r>
        <w:proofErr w:type="spellStart"/>
        <w:r w:rsidRPr="00C431C0">
          <w:t>Parenteau</w:t>
        </w:r>
        <w:proofErr w:type="spellEnd"/>
        <w:r w:rsidRPr="00C431C0">
          <w:t xml:space="preserve"> - Product Owner</w:t>
        </w:r>
      </w:ins>
    </w:p>
    <w:p w:rsidR="00F66EB7" w:rsidRPr="00C431C0" w:rsidRDefault="00F66EB7" w:rsidP="00F66EB7">
      <w:pPr>
        <w:pStyle w:val="NoSpacing"/>
        <w:rPr>
          <w:ins w:id="192" w:author="Kenneth Kon" w:date="2015-03-19T20:31:00Z"/>
        </w:rPr>
      </w:pPr>
      <w:ins w:id="193" w:author="Kenneth Kon" w:date="2015-03-19T20:31:00Z">
        <w:r w:rsidRPr="00C431C0">
          <w:rPr>
            <w:b/>
          </w:rPr>
          <w:t>Topic:</w:t>
        </w:r>
      </w:ins>
    </w:p>
    <w:p w:rsidR="00F66EB7" w:rsidRPr="00263EAE" w:rsidRDefault="00F66EB7" w:rsidP="00F66EB7">
      <w:pPr>
        <w:pStyle w:val="NoSpacing"/>
        <w:rPr>
          <w:ins w:id="194" w:author="Kenneth Kon" w:date="2015-03-19T20:31:00Z"/>
        </w:rPr>
      </w:pPr>
      <w:ins w:id="195" w:author="Kenneth Kon" w:date="2015-03-19T20:31:00Z">
        <w:r w:rsidRPr="00C431C0">
          <w:tab/>
        </w:r>
        <w:r>
          <w:t xml:space="preserve">Sprint 3 Review, showcased User Story Simulate Add Ride, Simulate </w:t>
        </w:r>
        <w:proofErr w:type="spellStart"/>
        <w:r>
          <w:t>Dequeue</w:t>
        </w:r>
        <w:proofErr w:type="spellEnd"/>
        <w:r>
          <w:t xml:space="preserve"> and Visitor </w:t>
        </w:r>
        <w:proofErr w:type="spellStart"/>
        <w:r>
          <w:t>Dequeue</w:t>
        </w:r>
        <w:proofErr w:type="spellEnd"/>
        <w:r>
          <w:t xml:space="preserve"> user story. Discussed what we would need to work on for Sprint 4.</w:t>
        </w:r>
      </w:ins>
    </w:p>
    <w:p w:rsidR="00F66EB7" w:rsidRDefault="00F66EB7" w:rsidP="00D67E35"/>
    <w:p w:rsidR="00E44CA9" w:rsidRDefault="00E44CA9">
      <w:pPr>
        <w:rPr>
          <w:rFonts w:ascii="Calibri" w:eastAsia="MS Gothic" w:hAnsi="Calibri"/>
          <w:b/>
          <w:bCs/>
          <w:color w:val="548DD4" w:themeColor="text2" w:themeTint="99"/>
          <w:kern w:val="32"/>
          <w:sz w:val="32"/>
          <w:szCs w:val="32"/>
        </w:rPr>
      </w:pPr>
      <w:r>
        <w:rPr>
          <w:color w:val="548DD4" w:themeColor="text2" w:themeTint="99"/>
        </w:rPr>
        <w:lastRenderedPageBreak/>
        <w:br w:type="page"/>
      </w:r>
    </w:p>
    <w:p w:rsidR="00FA6464" w:rsidRPr="00B30BB7" w:rsidRDefault="00B13F98" w:rsidP="00FA6464">
      <w:pPr>
        <w:pStyle w:val="Heading1"/>
        <w:rPr>
          <w:color w:val="548DD4" w:themeColor="text2" w:themeTint="99"/>
        </w:rPr>
      </w:pPr>
      <w:bookmarkStart w:id="196" w:name="_Toc279763928"/>
      <w:r>
        <w:rPr>
          <w:color w:val="548DD4" w:themeColor="text2" w:themeTint="99"/>
        </w:rPr>
        <w:lastRenderedPageBreak/>
        <w:t>6</w:t>
      </w:r>
      <w:r w:rsidR="00B30BB7" w:rsidRPr="00B30BB7">
        <w:rPr>
          <w:color w:val="548DD4" w:themeColor="text2" w:themeTint="99"/>
        </w:rPr>
        <w:t>.</w:t>
      </w:r>
      <w:r w:rsidR="00FA6464" w:rsidRPr="00B30BB7">
        <w:rPr>
          <w:color w:val="548DD4" w:themeColor="text2" w:themeTint="99"/>
        </w:rPr>
        <w:t xml:space="preserve"> References</w:t>
      </w:r>
      <w:bookmarkEnd w:id="156"/>
      <w:bookmarkEnd w:id="157"/>
      <w:bookmarkEnd w:id="196"/>
    </w:p>
    <w:p w:rsidR="00FA6464" w:rsidRPr="008417CB" w:rsidRDefault="00FA6464" w:rsidP="00FA6464"/>
    <w:p w:rsidR="000E1550" w:rsidRDefault="000E1550" w:rsidP="000E1550">
      <w:r>
        <w:t>Images used:</w:t>
      </w:r>
    </w:p>
    <w:p w:rsidR="000E1550" w:rsidRDefault="000E1550" w:rsidP="000E1550"/>
    <w:p w:rsidR="000E1550" w:rsidRPr="00E613C2" w:rsidRDefault="00461C2C" w:rsidP="007B157D">
      <w:pPr>
        <w:pStyle w:val="ListParagraph"/>
        <w:widowControl w:val="0"/>
        <w:numPr>
          <w:ilvl w:val="0"/>
          <w:numId w:val="49"/>
        </w:numPr>
        <w:autoSpaceDE w:val="0"/>
        <w:autoSpaceDN w:val="0"/>
        <w:adjustRightInd w:val="0"/>
        <w:spacing w:after="0" w:line="240" w:lineRule="auto"/>
        <w:rPr>
          <w:rFonts w:eastAsia="MS Mincho"/>
        </w:rPr>
      </w:pPr>
      <w:hyperlink r:id="rId44" w:history="1">
        <w:r w:rsidR="000E1550" w:rsidRPr="00E613C2">
          <w:rPr>
            <w:rStyle w:val="Hyperlink"/>
            <w:rFonts w:eastAsia="MS Mincho"/>
          </w:rPr>
          <w:t>http://www.plan-family-reunions.com/themeParks.html</w:t>
        </w:r>
      </w:hyperlink>
    </w:p>
    <w:p w:rsidR="000E1550" w:rsidRPr="00E613C2" w:rsidRDefault="000E1550" w:rsidP="000E1550">
      <w:pPr>
        <w:pStyle w:val="ListParagraph"/>
        <w:widowControl w:val="0"/>
        <w:autoSpaceDE w:val="0"/>
        <w:autoSpaceDN w:val="0"/>
        <w:adjustRightInd w:val="0"/>
        <w:ind w:left="360"/>
        <w:rPr>
          <w:rFonts w:eastAsia="MS Mincho"/>
        </w:rPr>
      </w:pPr>
    </w:p>
    <w:p w:rsidR="000E1550" w:rsidRPr="00E613C2" w:rsidRDefault="000E1550" w:rsidP="007B157D">
      <w:pPr>
        <w:pStyle w:val="ListParagraph"/>
        <w:widowControl w:val="0"/>
        <w:numPr>
          <w:ilvl w:val="0"/>
          <w:numId w:val="49"/>
        </w:numPr>
        <w:autoSpaceDE w:val="0"/>
        <w:autoSpaceDN w:val="0"/>
        <w:adjustRightInd w:val="0"/>
        <w:spacing w:after="0" w:line="240" w:lineRule="auto"/>
        <w:rPr>
          <w:rFonts w:eastAsia="MS Mincho"/>
        </w:rPr>
      </w:pPr>
      <w:r w:rsidRPr="00E613C2">
        <w:rPr>
          <w:rFonts w:eastAsia="MS Mincho"/>
        </w:rPr>
        <w:t>http://ru.forwallpaper.com/wallpaper/abstract-circles-patterns-dots-light-colors-bokeh-abstraction-172728.html</w:t>
      </w:r>
    </w:p>
    <w:p w:rsidR="00B522A0" w:rsidRPr="000812E6" w:rsidRDefault="00B522A0" w:rsidP="000812E6">
      <w:pPr>
        <w:pStyle w:val="Standard"/>
        <w:spacing w:after="240" w:line="360" w:lineRule="auto"/>
        <w:rPr>
          <w:rFonts w:ascii="Times New Roman" w:eastAsia="Times New Roman" w:hAnsi="Times New Roman" w:cs="Times New Roman"/>
        </w:rPr>
      </w:pPr>
    </w:p>
    <w:sectPr w:rsidR="00B522A0" w:rsidRPr="000812E6" w:rsidSect="00BA3D18">
      <w:footerReference w:type="default" r:id="rId45"/>
      <w:pgSz w:w="12240" w:h="15840"/>
      <w:pgMar w:top="1440" w:right="1800" w:bottom="1440" w:left="180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86A08" w:rsidRDefault="00586A08" w:rsidP="00931AB6">
      <w:r>
        <w:separator/>
      </w:r>
    </w:p>
  </w:endnote>
  <w:endnote w:type="continuationSeparator" w:id="0">
    <w:p w:rsidR="00586A08" w:rsidRDefault="00586A08" w:rsidP="00931AB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ucida Grande">
    <w:altName w:val="Times New Roman"/>
    <w:charset w:val="00"/>
    <w:family w:val="auto"/>
    <w:pitch w:val="variable"/>
    <w:sig w:usb0="00000000" w:usb1="5000A1FF" w:usb2="00000000" w:usb3="00000000" w:csb0="000001BF" w:csb1="00000000"/>
  </w:font>
  <w:font w:name="Times-Bold">
    <w:panose1 w:val="00000000000000000000"/>
    <w:charset w:val="00"/>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E11E1" w:rsidRDefault="00EE11E1" w:rsidP="00931AB6">
    <w:pPr>
      <w:pStyle w:val="Footer"/>
      <w:ind w:right="360"/>
    </w:pPr>
    <w:r>
      <w:t xml:space="preserve">Senior Project | Virtual Queue | Design Document </w:t>
    </w:r>
  </w:p>
  <w:p w:rsidR="00EE11E1" w:rsidRDefault="00EE11E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86A08" w:rsidRDefault="00586A08" w:rsidP="00931AB6">
      <w:r>
        <w:separator/>
      </w:r>
    </w:p>
  </w:footnote>
  <w:footnote w:type="continuationSeparator" w:id="0">
    <w:p w:rsidR="00586A08" w:rsidRDefault="00586A08" w:rsidP="00931AB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C249A"/>
    <w:multiLevelType w:val="hybridMultilevel"/>
    <w:tmpl w:val="FF8AE280"/>
    <w:lvl w:ilvl="0" w:tplc="CDE08508">
      <w:start w:val="1"/>
      <w:numFmt w:val="decimal"/>
      <w:lvlText w:val="%1."/>
      <w:lvlJc w:val="left"/>
      <w:pPr>
        <w:ind w:left="500" w:hanging="50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3D10CFB"/>
    <w:multiLevelType w:val="hybridMultilevel"/>
    <w:tmpl w:val="D26E71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4CD4C24"/>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D86079"/>
    <w:multiLevelType w:val="hybridMultilevel"/>
    <w:tmpl w:val="70A6F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454531"/>
    <w:multiLevelType w:val="hybridMultilevel"/>
    <w:tmpl w:val="34BEBD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A771ABD"/>
    <w:multiLevelType w:val="hybridMultilevel"/>
    <w:tmpl w:val="D0FCCE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B5D2ED2"/>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B9049E7"/>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E626507"/>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EA86518"/>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nsid w:val="0FC81EA6"/>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257386E"/>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146C156B"/>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1C883DA9"/>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E932977"/>
    <w:multiLevelType w:val="hybridMultilevel"/>
    <w:tmpl w:val="EDB0FD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1FDB4740"/>
    <w:multiLevelType w:val="hybridMultilevel"/>
    <w:tmpl w:val="61AEC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FEA7CE3"/>
    <w:multiLevelType w:val="hybridMultilevel"/>
    <w:tmpl w:val="B776C3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FF76FA8"/>
    <w:multiLevelType w:val="hybridMultilevel"/>
    <w:tmpl w:val="8124C3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2052133B"/>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
    <w:nsid w:val="20E820BA"/>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49D4D90"/>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2A9E26CA"/>
    <w:multiLevelType w:val="hybridMultilevel"/>
    <w:tmpl w:val="298896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2AA7104D"/>
    <w:multiLevelType w:val="hybridMultilevel"/>
    <w:tmpl w:val="09DC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C311452"/>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ED55384"/>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2552EBD"/>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6">
    <w:nsid w:val="3408510C"/>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36906482"/>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7F867EE"/>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83C0E25"/>
    <w:multiLevelType w:val="hybridMultilevel"/>
    <w:tmpl w:val="8C285A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91779BF"/>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AC378E4"/>
    <w:multiLevelType w:val="hybridMultilevel"/>
    <w:tmpl w:val="FF8AE280"/>
    <w:lvl w:ilvl="0" w:tplc="CDE08508">
      <w:start w:val="1"/>
      <w:numFmt w:val="decimal"/>
      <w:lvlText w:val="%1."/>
      <w:lvlJc w:val="left"/>
      <w:pPr>
        <w:ind w:left="980" w:hanging="50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2">
    <w:nsid w:val="412737C1"/>
    <w:multiLevelType w:val="hybridMultilevel"/>
    <w:tmpl w:val="5876FD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46556D5B"/>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6C952AD"/>
    <w:multiLevelType w:val="hybridMultilevel"/>
    <w:tmpl w:val="2D429F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4A961024"/>
    <w:multiLevelType w:val="hybridMultilevel"/>
    <w:tmpl w:val="FC98DD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4AFB4D7B"/>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B967CA4"/>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C98182C"/>
    <w:multiLevelType w:val="hybridMultilevel"/>
    <w:tmpl w:val="3AD0BC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4CA17D1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E765697"/>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4FA64AB2"/>
    <w:multiLevelType w:val="hybridMultilevel"/>
    <w:tmpl w:val="1E448C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50702FDA"/>
    <w:multiLevelType w:val="hybridMultilevel"/>
    <w:tmpl w:val="E5BAC9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51987BD6"/>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3773252"/>
    <w:multiLevelType w:val="hybridMultilevel"/>
    <w:tmpl w:val="9F5E3F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54D9623A"/>
    <w:multiLevelType w:val="hybridMultilevel"/>
    <w:tmpl w:val="ED3CD4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554801AD"/>
    <w:multiLevelType w:val="hybridMultilevel"/>
    <w:tmpl w:val="D194B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6C92EA2"/>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6CA4D4A"/>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771443F"/>
    <w:multiLevelType w:val="hybridMultilevel"/>
    <w:tmpl w:val="1C0C6E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58D65CA7"/>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96E0ABB"/>
    <w:multiLevelType w:val="hybridMultilevel"/>
    <w:tmpl w:val="63EE14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5EAA5E6C"/>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5F99308B"/>
    <w:multiLevelType w:val="hybridMultilevel"/>
    <w:tmpl w:val="2A009A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nsid w:val="639110DE"/>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5066969"/>
    <w:multiLevelType w:val="hybridMultilevel"/>
    <w:tmpl w:val="3F66909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nsid w:val="664B22C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69400EA"/>
    <w:multiLevelType w:val="hybridMultilevel"/>
    <w:tmpl w:val="C2C8F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6CF67AC"/>
    <w:multiLevelType w:val="hybridMultilevel"/>
    <w:tmpl w:val="E2DA4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6F47EA2"/>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8DF0ECC"/>
    <w:multiLevelType w:val="hybridMultilevel"/>
    <w:tmpl w:val="BB88E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694F4571"/>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A311F0C"/>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CEC6D1C"/>
    <w:multiLevelType w:val="hybridMultilevel"/>
    <w:tmpl w:val="D3700A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nsid w:val="6D1059D0"/>
    <w:multiLevelType w:val="hybridMultilevel"/>
    <w:tmpl w:val="D194BB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nsid w:val="6E6B426E"/>
    <w:multiLevelType w:val="hybridMultilevel"/>
    <w:tmpl w:val="D56E6A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70C2081C"/>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73B81DD3"/>
    <w:multiLevelType w:val="hybridMultilevel"/>
    <w:tmpl w:val="AE86C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74583315"/>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74DC7625"/>
    <w:multiLevelType w:val="hybridMultilevel"/>
    <w:tmpl w:val="15F6DC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77C47D89"/>
    <w:multiLevelType w:val="hybridMultilevel"/>
    <w:tmpl w:val="F7843E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nsid w:val="78A23463"/>
    <w:multiLevelType w:val="hybridMultilevel"/>
    <w:tmpl w:val="F81CE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nsid w:val="79452E51"/>
    <w:multiLevelType w:val="hybridMultilevel"/>
    <w:tmpl w:val="4E36E7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nsid w:val="7A8B769F"/>
    <w:multiLevelType w:val="hybridMultilevel"/>
    <w:tmpl w:val="C090FF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nsid w:val="7B6064EC"/>
    <w:multiLevelType w:val="hybridMultilevel"/>
    <w:tmpl w:val="E3CED0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nsid w:val="7BE26D34"/>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7DFC060E"/>
    <w:multiLevelType w:val="hybridMultilevel"/>
    <w:tmpl w:val="7674A1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7ED04005"/>
    <w:multiLevelType w:val="hybridMultilevel"/>
    <w:tmpl w:val="7674A1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22"/>
  </w:num>
  <w:num w:numId="3">
    <w:abstractNumId w:val="15"/>
  </w:num>
  <w:num w:numId="4">
    <w:abstractNumId w:val="69"/>
  </w:num>
  <w:num w:numId="5">
    <w:abstractNumId w:val="71"/>
  </w:num>
  <w:num w:numId="6">
    <w:abstractNumId w:val="58"/>
  </w:num>
  <w:num w:numId="7">
    <w:abstractNumId w:val="57"/>
  </w:num>
  <w:num w:numId="8">
    <w:abstractNumId w:val="3"/>
  </w:num>
  <w:num w:numId="9">
    <w:abstractNumId w:val="16"/>
  </w:num>
  <w:num w:numId="10">
    <w:abstractNumId w:val="34"/>
  </w:num>
  <w:num w:numId="11">
    <w:abstractNumId w:val="72"/>
  </w:num>
  <w:num w:numId="12">
    <w:abstractNumId w:val="42"/>
  </w:num>
  <w:num w:numId="13">
    <w:abstractNumId w:val="17"/>
  </w:num>
  <w:num w:numId="14">
    <w:abstractNumId w:val="44"/>
  </w:num>
  <w:num w:numId="15">
    <w:abstractNumId w:val="65"/>
  </w:num>
  <w:num w:numId="16">
    <w:abstractNumId w:val="41"/>
  </w:num>
  <w:num w:numId="17">
    <w:abstractNumId w:val="14"/>
  </w:num>
  <w:num w:numId="18">
    <w:abstractNumId w:val="38"/>
  </w:num>
  <w:num w:numId="19">
    <w:abstractNumId w:val="73"/>
  </w:num>
  <w:num w:numId="20">
    <w:abstractNumId w:val="60"/>
  </w:num>
  <w:num w:numId="21">
    <w:abstractNumId w:val="49"/>
  </w:num>
  <w:num w:numId="22">
    <w:abstractNumId w:val="53"/>
  </w:num>
  <w:num w:numId="23">
    <w:abstractNumId w:val="63"/>
  </w:num>
  <w:num w:numId="24">
    <w:abstractNumId w:val="5"/>
  </w:num>
  <w:num w:numId="25">
    <w:abstractNumId w:val="35"/>
  </w:num>
  <w:num w:numId="26">
    <w:abstractNumId w:val="32"/>
  </w:num>
  <w:num w:numId="27">
    <w:abstractNumId w:val="67"/>
  </w:num>
  <w:num w:numId="28">
    <w:abstractNumId w:val="25"/>
  </w:num>
  <w:num w:numId="29">
    <w:abstractNumId w:val="12"/>
  </w:num>
  <w:num w:numId="30">
    <w:abstractNumId w:val="40"/>
  </w:num>
  <w:num w:numId="31">
    <w:abstractNumId w:val="20"/>
  </w:num>
  <w:num w:numId="32">
    <w:abstractNumId w:val="31"/>
  </w:num>
  <w:num w:numId="33">
    <w:abstractNumId w:val="46"/>
  </w:num>
  <w:num w:numId="34">
    <w:abstractNumId w:val="77"/>
  </w:num>
  <w:num w:numId="35">
    <w:abstractNumId w:val="61"/>
  </w:num>
  <w:num w:numId="36">
    <w:abstractNumId w:val="52"/>
  </w:num>
  <w:num w:numId="37">
    <w:abstractNumId w:val="45"/>
  </w:num>
  <w:num w:numId="38">
    <w:abstractNumId w:val="21"/>
  </w:num>
  <w:num w:numId="39">
    <w:abstractNumId w:val="70"/>
  </w:num>
  <w:num w:numId="40">
    <w:abstractNumId w:val="74"/>
  </w:num>
  <w:num w:numId="41">
    <w:abstractNumId w:val="1"/>
  </w:num>
  <w:num w:numId="42">
    <w:abstractNumId w:val="51"/>
  </w:num>
  <w:num w:numId="43">
    <w:abstractNumId w:val="56"/>
  </w:num>
  <w:num w:numId="44">
    <w:abstractNumId w:val="8"/>
  </w:num>
  <w:num w:numId="45">
    <w:abstractNumId w:val="28"/>
  </w:num>
  <w:num w:numId="46">
    <w:abstractNumId w:val="29"/>
  </w:num>
  <w:num w:numId="47">
    <w:abstractNumId w:val="43"/>
  </w:num>
  <w:num w:numId="48">
    <w:abstractNumId w:val="4"/>
  </w:num>
  <w:num w:numId="49">
    <w:abstractNumId w:val="55"/>
  </w:num>
  <w:num w:numId="50">
    <w:abstractNumId w:val="9"/>
  </w:num>
  <w:num w:numId="51">
    <w:abstractNumId w:val="19"/>
  </w:num>
  <w:num w:numId="52">
    <w:abstractNumId w:val="26"/>
  </w:num>
  <w:num w:numId="53">
    <w:abstractNumId w:val="11"/>
  </w:num>
  <w:num w:numId="54">
    <w:abstractNumId w:val="76"/>
  </w:num>
  <w:num w:numId="55">
    <w:abstractNumId w:val="0"/>
  </w:num>
  <w:num w:numId="56">
    <w:abstractNumId w:val="64"/>
  </w:num>
  <w:num w:numId="57">
    <w:abstractNumId w:val="13"/>
  </w:num>
  <w:num w:numId="58">
    <w:abstractNumId w:val="23"/>
  </w:num>
  <w:num w:numId="59">
    <w:abstractNumId w:val="39"/>
  </w:num>
  <w:num w:numId="60">
    <w:abstractNumId w:val="59"/>
  </w:num>
  <w:num w:numId="61">
    <w:abstractNumId w:val="27"/>
  </w:num>
  <w:num w:numId="62">
    <w:abstractNumId w:val="7"/>
  </w:num>
  <w:num w:numId="63">
    <w:abstractNumId w:val="68"/>
  </w:num>
  <w:num w:numId="64">
    <w:abstractNumId w:val="6"/>
  </w:num>
  <w:num w:numId="65">
    <w:abstractNumId w:val="75"/>
  </w:num>
  <w:num w:numId="66">
    <w:abstractNumId w:val="50"/>
  </w:num>
  <w:num w:numId="67">
    <w:abstractNumId w:val="36"/>
  </w:num>
  <w:num w:numId="68">
    <w:abstractNumId w:val="10"/>
  </w:num>
  <w:num w:numId="69">
    <w:abstractNumId w:val="62"/>
  </w:num>
  <w:num w:numId="70">
    <w:abstractNumId w:val="33"/>
  </w:num>
  <w:num w:numId="71">
    <w:abstractNumId w:val="2"/>
  </w:num>
  <w:num w:numId="72">
    <w:abstractNumId w:val="37"/>
  </w:num>
  <w:num w:numId="73">
    <w:abstractNumId w:val="54"/>
  </w:num>
  <w:num w:numId="74">
    <w:abstractNumId w:val="66"/>
  </w:num>
  <w:num w:numId="75">
    <w:abstractNumId w:val="24"/>
  </w:num>
  <w:num w:numId="76">
    <w:abstractNumId w:val="48"/>
  </w:num>
  <w:num w:numId="77">
    <w:abstractNumId w:val="30"/>
  </w:num>
  <w:num w:numId="78">
    <w:abstractNumId w:val="47"/>
  </w:num>
  <w:numIdMacAtCleanup w:val="7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proofState w:spelling="clean"/>
  <w:trackRevisions/>
  <w:defaultTabStop w:val="720"/>
  <w:characterSpacingControl w:val="doNotCompress"/>
  <w:footnotePr>
    <w:footnote w:id="-1"/>
    <w:footnote w:id="0"/>
  </w:footnotePr>
  <w:endnotePr>
    <w:endnote w:id="-1"/>
    <w:endnote w:id="0"/>
  </w:endnotePr>
  <w:compat>
    <w:useFELayout/>
  </w:compat>
  <w:rsids>
    <w:rsidRoot w:val="007D2EAF"/>
    <w:rsid w:val="000044AC"/>
    <w:rsid w:val="00007FA1"/>
    <w:rsid w:val="0002372C"/>
    <w:rsid w:val="00026E0D"/>
    <w:rsid w:val="000364C7"/>
    <w:rsid w:val="00041490"/>
    <w:rsid w:val="000812E6"/>
    <w:rsid w:val="0008517A"/>
    <w:rsid w:val="00085E82"/>
    <w:rsid w:val="00085F50"/>
    <w:rsid w:val="0009020A"/>
    <w:rsid w:val="000C3CF0"/>
    <w:rsid w:val="000C3FAA"/>
    <w:rsid w:val="000C694A"/>
    <w:rsid w:val="000D39D2"/>
    <w:rsid w:val="000E1550"/>
    <w:rsid w:val="000E175C"/>
    <w:rsid w:val="000F7973"/>
    <w:rsid w:val="001072D3"/>
    <w:rsid w:val="001112B2"/>
    <w:rsid w:val="0011244F"/>
    <w:rsid w:val="00153254"/>
    <w:rsid w:val="001765C0"/>
    <w:rsid w:val="00181F8B"/>
    <w:rsid w:val="00182B0E"/>
    <w:rsid w:val="0019532C"/>
    <w:rsid w:val="001D1558"/>
    <w:rsid w:val="001E4878"/>
    <w:rsid w:val="001E6A02"/>
    <w:rsid w:val="00215BD8"/>
    <w:rsid w:val="00236987"/>
    <w:rsid w:val="002C37EA"/>
    <w:rsid w:val="002C7945"/>
    <w:rsid w:val="002D19BB"/>
    <w:rsid w:val="002E39DB"/>
    <w:rsid w:val="002F4830"/>
    <w:rsid w:val="002F4FA5"/>
    <w:rsid w:val="002F73DC"/>
    <w:rsid w:val="003032C3"/>
    <w:rsid w:val="0030531C"/>
    <w:rsid w:val="003109F3"/>
    <w:rsid w:val="00315E74"/>
    <w:rsid w:val="003169B3"/>
    <w:rsid w:val="003258A2"/>
    <w:rsid w:val="0033256A"/>
    <w:rsid w:val="003965E5"/>
    <w:rsid w:val="003A08B9"/>
    <w:rsid w:val="003A634D"/>
    <w:rsid w:val="003B0BD7"/>
    <w:rsid w:val="003C6A1C"/>
    <w:rsid w:val="003F6B28"/>
    <w:rsid w:val="004249E3"/>
    <w:rsid w:val="00461C2C"/>
    <w:rsid w:val="00472260"/>
    <w:rsid w:val="00496097"/>
    <w:rsid w:val="004A45E4"/>
    <w:rsid w:val="004B2B30"/>
    <w:rsid w:val="004C6AAE"/>
    <w:rsid w:val="004D4CDF"/>
    <w:rsid w:val="004F583D"/>
    <w:rsid w:val="00500ECE"/>
    <w:rsid w:val="00501360"/>
    <w:rsid w:val="00504663"/>
    <w:rsid w:val="00512120"/>
    <w:rsid w:val="00516591"/>
    <w:rsid w:val="00523983"/>
    <w:rsid w:val="00550DFE"/>
    <w:rsid w:val="00557817"/>
    <w:rsid w:val="00583B3C"/>
    <w:rsid w:val="00586A08"/>
    <w:rsid w:val="00594577"/>
    <w:rsid w:val="005C6953"/>
    <w:rsid w:val="005D722E"/>
    <w:rsid w:val="00614F6C"/>
    <w:rsid w:val="00622858"/>
    <w:rsid w:val="0062770A"/>
    <w:rsid w:val="00627D07"/>
    <w:rsid w:val="00634E23"/>
    <w:rsid w:val="00636B7E"/>
    <w:rsid w:val="00655C9D"/>
    <w:rsid w:val="006578E9"/>
    <w:rsid w:val="006657D8"/>
    <w:rsid w:val="0067315E"/>
    <w:rsid w:val="00675FE2"/>
    <w:rsid w:val="00677914"/>
    <w:rsid w:val="00682606"/>
    <w:rsid w:val="0068327D"/>
    <w:rsid w:val="006853AA"/>
    <w:rsid w:val="006911AB"/>
    <w:rsid w:val="00693A91"/>
    <w:rsid w:val="006A0CB7"/>
    <w:rsid w:val="006B6006"/>
    <w:rsid w:val="006B788E"/>
    <w:rsid w:val="006D30FD"/>
    <w:rsid w:val="006D365B"/>
    <w:rsid w:val="006D44EE"/>
    <w:rsid w:val="006E035C"/>
    <w:rsid w:val="006F5250"/>
    <w:rsid w:val="00725993"/>
    <w:rsid w:val="007352C9"/>
    <w:rsid w:val="00761E1D"/>
    <w:rsid w:val="0076315D"/>
    <w:rsid w:val="00791834"/>
    <w:rsid w:val="007B157D"/>
    <w:rsid w:val="007B21D1"/>
    <w:rsid w:val="007D2EAF"/>
    <w:rsid w:val="007D7F04"/>
    <w:rsid w:val="007E081E"/>
    <w:rsid w:val="007E37B9"/>
    <w:rsid w:val="0081266C"/>
    <w:rsid w:val="0081361F"/>
    <w:rsid w:val="00817284"/>
    <w:rsid w:val="008276C6"/>
    <w:rsid w:val="00834ACD"/>
    <w:rsid w:val="00850D66"/>
    <w:rsid w:val="00851BA2"/>
    <w:rsid w:val="00856754"/>
    <w:rsid w:val="0087000D"/>
    <w:rsid w:val="008A2C38"/>
    <w:rsid w:val="008C0B3B"/>
    <w:rsid w:val="008F6FEC"/>
    <w:rsid w:val="00921DF2"/>
    <w:rsid w:val="00926626"/>
    <w:rsid w:val="00931AB6"/>
    <w:rsid w:val="0093288C"/>
    <w:rsid w:val="00953EC6"/>
    <w:rsid w:val="00960266"/>
    <w:rsid w:val="009730F8"/>
    <w:rsid w:val="00992B9F"/>
    <w:rsid w:val="00997857"/>
    <w:rsid w:val="009A4072"/>
    <w:rsid w:val="009A5850"/>
    <w:rsid w:val="009A6A02"/>
    <w:rsid w:val="009C04BE"/>
    <w:rsid w:val="009C5C5A"/>
    <w:rsid w:val="00A058C1"/>
    <w:rsid w:val="00A261B4"/>
    <w:rsid w:val="00A27C58"/>
    <w:rsid w:val="00A334DE"/>
    <w:rsid w:val="00A56576"/>
    <w:rsid w:val="00A6418B"/>
    <w:rsid w:val="00A676C7"/>
    <w:rsid w:val="00A704A9"/>
    <w:rsid w:val="00A9191E"/>
    <w:rsid w:val="00AC36B5"/>
    <w:rsid w:val="00B03D74"/>
    <w:rsid w:val="00B136BB"/>
    <w:rsid w:val="00B13F98"/>
    <w:rsid w:val="00B24F33"/>
    <w:rsid w:val="00B30BB7"/>
    <w:rsid w:val="00B3487F"/>
    <w:rsid w:val="00B376DD"/>
    <w:rsid w:val="00B4070D"/>
    <w:rsid w:val="00B47B60"/>
    <w:rsid w:val="00B51559"/>
    <w:rsid w:val="00B522A0"/>
    <w:rsid w:val="00B602DA"/>
    <w:rsid w:val="00B63190"/>
    <w:rsid w:val="00B9693A"/>
    <w:rsid w:val="00B96E1F"/>
    <w:rsid w:val="00B97DA7"/>
    <w:rsid w:val="00BA3D18"/>
    <w:rsid w:val="00BD7460"/>
    <w:rsid w:val="00BE6A48"/>
    <w:rsid w:val="00BF50D1"/>
    <w:rsid w:val="00C01930"/>
    <w:rsid w:val="00C20F62"/>
    <w:rsid w:val="00C21AB4"/>
    <w:rsid w:val="00C23E44"/>
    <w:rsid w:val="00C452A6"/>
    <w:rsid w:val="00C76D09"/>
    <w:rsid w:val="00CA14E4"/>
    <w:rsid w:val="00CA3EC4"/>
    <w:rsid w:val="00CA40B9"/>
    <w:rsid w:val="00CA6482"/>
    <w:rsid w:val="00CA7A07"/>
    <w:rsid w:val="00CB1578"/>
    <w:rsid w:val="00CC248D"/>
    <w:rsid w:val="00CD6D38"/>
    <w:rsid w:val="00CE7ABE"/>
    <w:rsid w:val="00CF0CBD"/>
    <w:rsid w:val="00D30711"/>
    <w:rsid w:val="00D36DE8"/>
    <w:rsid w:val="00D419D3"/>
    <w:rsid w:val="00D53CC9"/>
    <w:rsid w:val="00D65BCF"/>
    <w:rsid w:val="00D67E35"/>
    <w:rsid w:val="00D83701"/>
    <w:rsid w:val="00DA0671"/>
    <w:rsid w:val="00DA2361"/>
    <w:rsid w:val="00DB21F7"/>
    <w:rsid w:val="00DB2498"/>
    <w:rsid w:val="00DC0F32"/>
    <w:rsid w:val="00DC121A"/>
    <w:rsid w:val="00DC7AE3"/>
    <w:rsid w:val="00DD5356"/>
    <w:rsid w:val="00DF7FAB"/>
    <w:rsid w:val="00E03314"/>
    <w:rsid w:val="00E07A46"/>
    <w:rsid w:val="00E147DB"/>
    <w:rsid w:val="00E35EB0"/>
    <w:rsid w:val="00E44CA9"/>
    <w:rsid w:val="00E61B85"/>
    <w:rsid w:val="00E65504"/>
    <w:rsid w:val="00E71E7B"/>
    <w:rsid w:val="00E844E0"/>
    <w:rsid w:val="00E92151"/>
    <w:rsid w:val="00E96BDC"/>
    <w:rsid w:val="00EC692C"/>
    <w:rsid w:val="00ED522E"/>
    <w:rsid w:val="00ED5BDF"/>
    <w:rsid w:val="00EE11E1"/>
    <w:rsid w:val="00EE73DF"/>
    <w:rsid w:val="00EF2CA8"/>
    <w:rsid w:val="00F02D49"/>
    <w:rsid w:val="00F148B0"/>
    <w:rsid w:val="00F1621E"/>
    <w:rsid w:val="00F255D9"/>
    <w:rsid w:val="00F422EB"/>
    <w:rsid w:val="00F4472A"/>
    <w:rsid w:val="00F66EB7"/>
    <w:rsid w:val="00F90AC4"/>
    <w:rsid w:val="00F91F13"/>
    <w:rsid w:val="00F93771"/>
    <w:rsid w:val="00F94855"/>
    <w:rsid w:val="00FA6464"/>
    <w:rsid w:val="00FC3B0E"/>
    <w:rsid w:val="00FC7355"/>
    <w:rsid w:val="00FC739E"/>
    <w:rsid w:val="00FD4318"/>
    <w:rsid w:val="00FD62AD"/>
    <w:rsid w:val="00FE1547"/>
    <w:rsid w:val="00FF0E44"/>
    <w:rsid w:val="00FF32E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33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2EAF"/>
    <w:rPr>
      <w:rFonts w:ascii="Times New Roman" w:eastAsia="Times New Roman" w:hAnsi="Times New Roman" w:cs="Times New Roman"/>
    </w:rPr>
  </w:style>
  <w:style w:type="paragraph" w:styleId="Heading1">
    <w:name w:val="heading 1"/>
    <w:basedOn w:val="Normal"/>
    <w:next w:val="Normal"/>
    <w:link w:val="Heading1Char"/>
    <w:uiPriority w:val="9"/>
    <w:qFormat/>
    <w:rsid w:val="007D2EAF"/>
    <w:pPr>
      <w:keepNext/>
      <w:spacing w:before="240" w:after="60"/>
      <w:outlineLvl w:val="0"/>
    </w:pPr>
    <w:rPr>
      <w:rFonts w:ascii="Calibri" w:eastAsia="MS Gothic" w:hAnsi="Calibri"/>
      <w:b/>
      <w:bCs/>
      <w:kern w:val="32"/>
      <w:sz w:val="32"/>
      <w:szCs w:val="32"/>
    </w:rPr>
  </w:style>
  <w:style w:type="paragraph" w:styleId="Heading2">
    <w:name w:val="heading 2"/>
    <w:basedOn w:val="Normal"/>
    <w:next w:val="Normal"/>
    <w:link w:val="Heading2Char"/>
    <w:uiPriority w:val="9"/>
    <w:unhideWhenUsed/>
    <w:qFormat/>
    <w:rsid w:val="007D2EAF"/>
    <w:pPr>
      <w:keepNext/>
      <w:keepLines/>
      <w:spacing w:before="200" w:line="276" w:lineRule="auto"/>
      <w:outlineLvl w:val="1"/>
    </w:pPr>
    <w:rPr>
      <w:rFonts w:ascii="Cambria" w:eastAsia="MS Gothic" w:hAnsi="Cambria"/>
      <w:b/>
      <w:bCs/>
      <w:color w:val="4F81BD"/>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2EAF"/>
    <w:rPr>
      <w:rFonts w:ascii="Calibri" w:eastAsia="MS Gothic" w:hAnsi="Calibri" w:cs="Times New Roman"/>
      <w:b/>
      <w:bCs/>
      <w:kern w:val="32"/>
      <w:sz w:val="32"/>
      <w:szCs w:val="32"/>
    </w:rPr>
  </w:style>
  <w:style w:type="character" w:customStyle="1" w:styleId="Heading2Char">
    <w:name w:val="Heading 2 Char"/>
    <w:basedOn w:val="DefaultParagraphFont"/>
    <w:link w:val="Heading2"/>
    <w:uiPriority w:val="9"/>
    <w:rsid w:val="007D2EAF"/>
    <w:rPr>
      <w:rFonts w:ascii="Cambria" w:eastAsia="MS Gothic" w:hAnsi="Cambria" w:cs="Times New Roman"/>
      <w:b/>
      <w:bCs/>
      <w:color w:val="4F81BD"/>
      <w:sz w:val="26"/>
      <w:szCs w:val="26"/>
    </w:rPr>
  </w:style>
  <w:style w:type="paragraph" w:customStyle="1" w:styleId="Standard">
    <w:name w:val="Standard"/>
    <w:rsid w:val="007D2EAF"/>
    <w:pPr>
      <w:spacing w:line="276" w:lineRule="auto"/>
    </w:pPr>
    <w:rPr>
      <w:rFonts w:ascii="Arial" w:eastAsia="Arial" w:hAnsi="Arial" w:cs="Arial"/>
      <w:color w:val="000000"/>
      <w:sz w:val="22"/>
      <w:szCs w:val="22"/>
    </w:rPr>
  </w:style>
  <w:style w:type="paragraph" w:styleId="TOCHeading">
    <w:name w:val="TOC Heading"/>
    <w:basedOn w:val="Heading1"/>
    <w:next w:val="Normal"/>
    <w:uiPriority w:val="39"/>
    <w:semiHidden/>
    <w:unhideWhenUsed/>
    <w:qFormat/>
    <w:rsid w:val="007D2EAF"/>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7D2EAF"/>
    <w:pPr>
      <w:spacing w:before="120"/>
    </w:pPr>
    <w:rPr>
      <w:rFonts w:ascii="Cambria" w:hAnsi="Cambria"/>
      <w:b/>
      <w:sz w:val="22"/>
      <w:szCs w:val="22"/>
    </w:rPr>
  </w:style>
  <w:style w:type="paragraph" w:styleId="TOC2">
    <w:name w:val="toc 2"/>
    <w:basedOn w:val="Normal"/>
    <w:next w:val="Normal"/>
    <w:autoRedefine/>
    <w:uiPriority w:val="39"/>
    <w:unhideWhenUsed/>
    <w:rsid w:val="007D2EAF"/>
    <w:pPr>
      <w:ind w:left="240"/>
    </w:pPr>
    <w:rPr>
      <w:rFonts w:ascii="Cambria" w:hAnsi="Cambria"/>
      <w:i/>
      <w:sz w:val="22"/>
      <w:szCs w:val="22"/>
    </w:rPr>
  </w:style>
  <w:style w:type="paragraph" w:styleId="TOC3">
    <w:name w:val="toc 3"/>
    <w:basedOn w:val="Normal"/>
    <w:next w:val="Normal"/>
    <w:autoRedefine/>
    <w:uiPriority w:val="39"/>
    <w:unhideWhenUsed/>
    <w:rsid w:val="007D2EAF"/>
    <w:pPr>
      <w:ind w:left="480"/>
    </w:pPr>
    <w:rPr>
      <w:rFonts w:ascii="Cambria" w:hAnsi="Cambria"/>
      <w:sz w:val="22"/>
      <w:szCs w:val="22"/>
    </w:rPr>
  </w:style>
  <w:style w:type="paragraph" w:styleId="NormalWeb">
    <w:name w:val="Normal (Web)"/>
    <w:basedOn w:val="Normal"/>
    <w:uiPriority w:val="99"/>
    <w:unhideWhenUsed/>
    <w:rsid w:val="007D2EAF"/>
    <w:pPr>
      <w:spacing w:before="100" w:beforeAutospacing="1" w:after="100" w:afterAutospacing="1"/>
    </w:pPr>
  </w:style>
  <w:style w:type="numbering" w:styleId="111111">
    <w:name w:val="Outline List 2"/>
    <w:basedOn w:val="NoList"/>
    <w:rsid w:val="00F255D9"/>
    <w:pPr>
      <w:numPr>
        <w:numId w:val="1"/>
      </w:numPr>
    </w:pPr>
  </w:style>
  <w:style w:type="paragraph" w:styleId="ListParagraph">
    <w:name w:val="List Paragraph"/>
    <w:basedOn w:val="Normal"/>
    <w:uiPriority w:val="34"/>
    <w:qFormat/>
    <w:rsid w:val="006D30FD"/>
    <w:pPr>
      <w:spacing w:after="200" w:line="276" w:lineRule="auto"/>
      <w:ind w:left="720"/>
      <w:contextualSpacing/>
    </w:pPr>
    <w:rPr>
      <w:rFonts w:ascii="Calibri" w:eastAsia="Calibri" w:hAnsi="Calibri"/>
      <w:sz w:val="22"/>
      <w:szCs w:val="22"/>
    </w:rPr>
  </w:style>
  <w:style w:type="paragraph" w:styleId="BalloonText">
    <w:name w:val="Balloon Text"/>
    <w:basedOn w:val="Normal"/>
    <w:link w:val="BalloonTextChar"/>
    <w:uiPriority w:val="99"/>
    <w:semiHidden/>
    <w:unhideWhenUsed/>
    <w:rsid w:val="00B522A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522A0"/>
    <w:rPr>
      <w:rFonts w:ascii="Lucida Grande" w:eastAsia="Times New Roman" w:hAnsi="Lucida Grande" w:cs="Lucida Grande"/>
      <w:sz w:val="18"/>
      <w:szCs w:val="18"/>
    </w:rPr>
  </w:style>
  <w:style w:type="table" w:styleId="TableGrid">
    <w:name w:val="Table Grid"/>
    <w:basedOn w:val="TableNormal"/>
    <w:uiPriority w:val="99"/>
    <w:rsid w:val="00FA6464"/>
    <w:rPr>
      <w:rFonts w:ascii="Calibri" w:eastAsia="Times New Roman"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FA6464"/>
    <w:rPr>
      <w:color w:val="0000FF" w:themeColor="hyperlink"/>
      <w:u w:val="single"/>
    </w:rPr>
  </w:style>
  <w:style w:type="character" w:styleId="FollowedHyperlink">
    <w:name w:val="FollowedHyperlink"/>
    <w:basedOn w:val="DefaultParagraphFont"/>
    <w:uiPriority w:val="99"/>
    <w:semiHidden/>
    <w:unhideWhenUsed/>
    <w:rsid w:val="00FA6464"/>
    <w:rPr>
      <w:color w:val="800080" w:themeColor="followedHyperlink"/>
      <w:u w:val="single"/>
    </w:rPr>
  </w:style>
  <w:style w:type="paragraph" w:styleId="Header">
    <w:name w:val="header"/>
    <w:basedOn w:val="Normal"/>
    <w:link w:val="HeaderChar"/>
    <w:uiPriority w:val="99"/>
    <w:unhideWhenUsed/>
    <w:rsid w:val="00931AB6"/>
    <w:pPr>
      <w:tabs>
        <w:tab w:val="center" w:pos="4320"/>
        <w:tab w:val="right" w:pos="8640"/>
      </w:tabs>
    </w:pPr>
  </w:style>
  <w:style w:type="character" w:customStyle="1" w:styleId="HeaderChar">
    <w:name w:val="Header Char"/>
    <w:basedOn w:val="DefaultParagraphFont"/>
    <w:link w:val="Header"/>
    <w:uiPriority w:val="99"/>
    <w:rsid w:val="00931AB6"/>
    <w:rPr>
      <w:rFonts w:ascii="Times New Roman" w:eastAsia="Times New Roman" w:hAnsi="Times New Roman" w:cs="Times New Roman"/>
    </w:rPr>
  </w:style>
  <w:style w:type="paragraph" w:styleId="Footer">
    <w:name w:val="footer"/>
    <w:basedOn w:val="Normal"/>
    <w:link w:val="FooterChar"/>
    <w:uiPriority w:val="99"/>
    <w:unhideWhenUsed/>
    <w:rsid w:val="00931AB6"/>
    <w:pPr>
      <w:tabs>
        <w:tab w:val="center" w:pos="4320"/>
        <w:tab w:val="right" w:pos="8640"/>
      </w:tabs>
    </w:pPr>
  </w:style>
  <w:style w:type="character" w:customStyle="1" w:styleId="FooterChar">
    <w:name w:val="Footer Char"/>
    <w:basedOn w:val="DefaultParagraphFont"/>
    <w:link w:val="Footer"/>
    <w:uiPriority w:val="99"/>
    <w:rsid w:val="00931AB6"/>
    <w:rPr>
      <w:rFonts w:ascii="Times New Roman" w:eastAsia="Times New Roman" w:hAnsi="Times New Roman" w:cs="Times New Roman"/>
    </w:rPr>
  </w:style>
  <w:style w:type="paragraph" w:styleId="FootnoteText">
    <w:name w:val="footnote text"/>
    <w:basedOn w:val="Normal"/>
    <w:link w:val="FootnoteTextChar"/>
    <w:uiPriority w:val="99"/>
    <w:unhideWhenUsed/>
    <w:rsid w:val="00931AB6"/>
  </w:style>
  <w:style w:type="character" w:customStyle="1" w:styleId="FootnoteTextChar">
    <w:name w:val="Footnote Text Char"/>
    <w:basedOn w:val="DefaultParagraphFont"/>
    <w:link w:val="FootnoteText"/>
    <w:uiPriority w:val="99"/>
    <w:rsid w:val="00931AB6"/>
    <w:rPr>
      <w:rFonts w:ascii="Times New Roman" w:eastAsia="Times New Roman" w:hAnsi="Times New Roman" w:cs="Times New Roman"/>
    </w:rPr>
  </w:style>
  <w:style w:type="character" w:styleId="FootnoteReference">
    <w:name w:val="footnote reference"/>
    <w:basedOn w:val="DefaultParagraphFont"/>
    <w:uiPriority w:val="99"/>
    <w:unhideWhenUsed/>
    <w:rsid w:val="00931AB6"/>
    <w:rPr>
      <w:vertAlign w:val="superscript"/>
    </w:rPr>
  </w:style>
  <w:style w:type="paragraph" w:customStyle="1" w:styleId="Normal1">
    <w:name w:val="Normal1"/>
    <w:rsid w:val="006E035C"/>
    <w:pPr>
      <w:spacing w:line="276" w:lineRule="auto"/>
    </w:pPr>
    <w:rPr>
      <w:rFonts w:ascii="Arial" w:eastAsia="Arial" w:hAnsi="Arial" w:cs="Arial"/>
      <w:color w:val="000000"/>
      <w:sz w:val="22"/>
      <w:lang w:eastAsia="ja-JP"/>
    </w:rPr>
  </w:style>
  <w:style w:type="paragraph" w:styleId="NoSpacing">
    <w:name w:val="No Spacing"/>
    <w:uiPriority w:val="1"/>
    <w:qFormat/>
    <w:rsid w:val="000044AC"/>
    <w:rPr>
      <w:rFonts w:eastAsiaTheme="minorHAnsi"/>
      <w:sz w:val="22"/>
      <w:szCs w:val="22"/>
    </w:rPr>
  </w:style>
  <w:style w:type="paragraph" w:customStyle="1" w:styleId="normal0">
    <w:name w:val="normal"/>
    <w:rsid w:val="0033256A"/>
    <w:pPr>
      <w:spacing w:line="276" w:lineRule="auto"/>
    </w:pPr>
    <w:rPr>
      <w:rFonts w:ascii="Arial" w:eastAsia="Arial" w:hAnsi="Arial" w:cs="Arial"/>
      <w:color w:val="000000"/>
      <w:sz w:val="22"/>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2EAF"/>
    <w:rPr>
      <w:rFonts w:ascii="Times New Roman" w:eastAsia="Times New Roman" w:hAnsi="Times New Roman" w:cs="Times New Roman"/>
    </w:rPr>
  </w:style>
  <w:style w:type="paragraph" w:styleId="Heading1">
    <w:name w:val="heading 1"/>
    <w:basedOn w:val="Normal"/>
    <w:next w:val="Normal"/>
    <w:link w:val="Heading1Char"/>
    <w:uiPriority w:val="9"/>
    <w:qFormat/>
    <w:rsid w:val="007D2EAF"/>
    <w:pPr>
      <w:keepNext/>
      <w:spacing w:before="240" w:after="60"/>
      <w:outlineLvl w:val="0"/>
    </w:pPr>
    <w:rPr>
      <w:rFonts w:ascii="Calibri" w:eastAsia="MS Gothic" w:hAnsi="Calibri"/>
      <w:b/>
      <w:bCs/>
      <w:kern w:val="32"/>
      <w:sz w:val="32"/>
      <w:szCs w:val="32"/>
    </w:rPr>
  </w:style>
  <w:style w:type="paragraph" w:styleId="Heading2">
    <w:name w:val="heading 2"/>
    <w:basedOn w:val="Normal"/>
    <w:next w:val="Normal"/>
    <w:link w:val="Heading2Char"/>
    <w:uiPriority w:val="9"/>
    <w:unhideWhenUsed/>
    <w:qFormat/>
    <w:rsid w:val="007D2EAF"/>
    <w:pPr>
      <w:keepNext/>
      <w:keepLines/>
      <w:spacing w:before="200" w:line="276" w:lineRule="auto"/>
      <w:outlineLvl w:val="1"/>
    </w:pPr>
    <w:rPr>
      <w:rFonts w:ascii="Cambria" w:eastAsia="MS Gothic" w:hAnsi="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2EAF"/>
    <w:rPr>
      <w:rFonts w:ascii="Calibri" w:eastAsia="MS Gothic" w:hAnsi="Calibri" w:cs="Times New Roman"/>
      <w:b/>
      <w:bCs/>
      <w:kern w:val="32"/>
      <w:sz w:val="32"/>
      <w:szCs w:val="32"/>
    </w:rPr>
  </w:style>
  <w:style w:type="character" w:customStyle="1" w:styleId="Heading2Char">
    <w:name w:val="Heading 2 Char"/>
    <w:basedOn w:val="DefaultParagraphFont"/>
    <w:link w:val="Heading2"/>
    <w:uiPriority w:val="9"/>
    <w:rsid w:val="007D2EAF"/>
    <w:rPr>
      <w:rFonts w:ascii="Cambria" w:eastAsia="MS Gothic" w:hAnsi="Cambria" w:cs="Times New Roman"/>
      <w:b/>
      <w:bCs/>
      <w:color w:val="4F81BD"/>
      <w:sz w:val="26"/>
      <w:szCs w:val="26"/>
    </w:rPr>
  </w:style>
  <w:style w:type="paragraph" w:customStyle="1" w:styleId="Standard">
    <w:name w:val="Standard"/>
    <w:rsid w:val="007D2EAF"/>
    <w:pPr>
      <w:spacing w:line="276" w:lineRule="auto"/>
    </w:pPr>
    <w:rPr>
      <w:rFonts w:ascii="Arial" w:eastAsia="Arial" w:hAnsi="Arial" w:cs="Arial"/>
      <w:color w:val="000000"/>
      <w:sz w:val="22"/>
      <w:szCs w:val="22"/>
    </w:rPr>
  </w:style>
  <w:style w:type="paragraph" w:styleId="TOCHeading">
    <w:name w:val="TOC Heading"/>
    <w:basedOn w:val="Heading1"/>
    <w:next w:val="Normal"/>
    <w:uiPriority w:val="39"/>
    <w:semiHidden/>
    <w:unhideWhenUsed/>
    <w:qFormat/>
    <w:rsid w:val="007D2EAF"/>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7D2EAF"/>
    <w:pPr>
      <w:spacing w:before="120"/>
    </w:pPr>
    <w:rPr>
      <w:rFonts w:ascii="Cambria" w:hAnsi="Cambria"/>
      <w:b/>
      <w:sz w:val="22"/>
      <w:szCs w:val="22"/>
    </w:rPr>
  </w:style>
  <w:style w:type="paragraph" w:styleId="TOC2">
    <w:name w:val="toc 2"/>
    <w:basedOn w:val="Normal"/>
    <w:next w:val="Normal"/>
    <w:autoRedefine/>
    <w:uiPriority w:val="39"/>
    <w:unhideWhenUsed/>
    <w:rsid w:val="007D2EAF"/>
    <w:pPr>
      <w:ind w:left="240"/>
    </w:pPr>
    <w:rPr>
      <w:rFonts w:ascii="Cambria" w:hAnsi="Cambria"/>
      <w:i/>
      <w:sz w:val="22"/>
      <w:szCs w:val="22"/>
    </w:rPr>
  </w:style>
  <w:style w:type="paragraph" w:styleId="TOC3">
    <w:name w:val="toc 3"/>
    <w:basedOn w:val="Normal"/>
    <w:next w:val="Normal"/>
    <w:autoRedefine/>
    <w:uiPriority w:val="39"/>
    <w:unhideWhenUsed/>
    <w:rsid w:val="007D2EAF"/>
    <w:pPr>
      <w:ind w:left="480"/>
    </w:pPr>
    <w:rPr>
      <w:rFonts w:ascii="Cambria" w:hAnsi="Cambria"/>
      <w:sz w:val="22"/>
      <w:szCs w:val="22"/>
    </w:rPr>
  </w:style>
  <w:style w:type="paragraph" w:styleId="NormalWeb">
    <w:name w:val="Normal (Web)"/>
    <w:basedOn w:val="Normal"/>
    <w:uiPriority w:val="99"/>
    <w:unhideWhenUsed/>
    <w:rsid w:val="007D2EAF"/>
    <w:pPr>
      <w:spacing w:before="100" w:beforeAutospacing="1" w:after="100" w:afterAutospacing="1"/>
    </w:pPr>
  </w:style>
  <w:style w:type="numbering" w:styleId="111111">
    <w:name w:val="Outline List 2"/>
    <w:basedOn w:val="NoList"/>
    <w:rsid w:val="00F255D9"/>
    <w:pPr>
      <w:numPr>
        <w:numId w:val="1"/>
      </w:numPr>
    </w:pPr>
  </w:style>
  <w:style w:type="paragraph" w:styleId="ListParagraph">
    <w:name w:val="List Paragraph"/>
    <w:basedOn w:val="Normal"/>
    <w:uiPriority w:val="34"/>
    <w:qFormat/>
    <w:rsid w:val="006D30FD"/>
    <w:pPr>
      <w:spacing w:after="200" w:line="276" w:lineRule="auto"/>
      <w:ind w:left="720"/>
      <w:contextualSpacing/>
    </w:pPr>
    <w:rPr>
      <w:rFonts w:ascii="Calibri" w:eastAsia="Calibri" w:hAnsi="Calibri"/>
      <w:sz w:val="22"/>
      <w:szCs w:val="22"/>
    </w:rPr>
  </w:style>
  <w:style w:type="paragraph" w:styleId="BalloonText">
    <w:name w:val="Balloon Text"/>
    <w:basedOn w:val="Normal"/>
    <w:link w:val="BalloonTextChar"/>
    <w:uiPriority w:val="99"/>
    <w:semiHidden/>
    <w:unhideWhenUsed/>
    <w:rsid w:val="00B522A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522A0"/>
    <w:rPr>
      <w:rFonts w:ascii="Lucida Grande" w:eastAsia="Times New Roman" w:hAnsi="Lucida Grande" w:cs="Lucida Grande"/>
      <w:sz w:val="18"/>
      <w:szCs w:val="18"/>
    </w:rPr>
  </w:style>
  <w:style w:type="table" w:styleId="TableGrid">
    <w:name w:val="Table Grid"/>
    <w:basedOn w:val="TableNormal"/>
    <w:uiPriority w:val="99"/>
    <w:rsid w:val="00FA6464"/>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A6464"/>
    <w:rPr>
      <w:color w:val="0000FF" w:themeColor="hyperlink"/>
      <w:u w:val="single"/>
    </w:rPr>
  </w:style>
  <w:style w:type="character" w:styleId="FollowedHyperlink">
    <w:name w:val="FollowedHyperlink"/>
    <w:basedOn w:val="DefaultParagraphFont"/>
    <w:uiPriority w:val="99"/>
    <w:semiHidden/>
    <w:unhideWhenUsed/>
    <w:rsid w:val="00FA6464"/>
    <w:rPr>
      <w:color w:val="800080" w:themeColor="followedHyperlink"/>
      <w:u w:val="single"/>
    </w:rPr>
  </w:style>
  <w:style w:type="paragraph" w:styleId="Header">
    <w:name w:val="header"/>
    <w:basedOn w:val="Normal"/>
    <w:link w:val="HeaderChar"/>
    <w:uiPriority w:val="99"/>
    <w:unhideWhenUsed/>
    <w:rsid w:val="00931AB6"/>
    <w:pPr>
      <w:tabs>
        <w:tab w:val="center" w:pos="4320"/>
        <w:tab w:val="right" w:pos="8640"/>
      </w:tabs>
    </w:pPr>
  </w:style>
  <w:style w:type="character" w:customStyle="1" w:styleId="HeaderChar">
    <w:name w:val="Header Char"/>
    <w:basedOn w:val="DefaultParagraphFont"/>
    <w:link w:val="Header"/>
    <w:uiPriority w:val="99"/>
    <w:rsid w:val="00931AB6"/>
    <w:rPr>
      <w:rFonts w:ascii="Times New Roman" w:eastAsia="Times New Roman" w:hAnsi="Times New Roman" w:cs="Times New Roman"/>
    </w:rPr>
  </w:style>
  <w:style w:type="paragraph" w:styleId="Footer">
    <w:name w:val="footer"/>
    <w:basedOn w:val="Normal"/>
    <w:link w:val="FooterChar"/>
    <w:uiPriority w:val="99"/>
    <w:unhideWhenUsed/>
    <w:rsid w:val="00931AB6"/>
    <w:pPr>
      <w:tabs>
        <w:tab w:val="center" w:pos="4320"/>
        <w:tab w:val="right" w:pos="8640"/>
      </w:tabs>
    </w:pPr>
  </w:style>
  <w:style w:type="character" w:customStyle="1" w:styleId="FooterChar">
    <w:name w:val="Footer Char"/>
    <w:basedOn w:val="DefaultParagraphFont"/>
    <w:link w:val="Footer"/>
    <w:uiPriority w:val="99"/>
    <w:rsid w:val="00931AB6"/>
    <w:rPr>
      <w:rFonts w:ascii="Times New Roman" w:eastAsia="Times New Roman" w:hAnsi="Times New Roman" w:cs="Times New Roman"/>
    </w:rPr>
  </w:style>
  <w:style w:type="paragraph" w:styleId="FootnoteText">
    <w:name w:val="footnote text"/>
    <w:basedOn w:val="Normal"/>
    <w:link w:val="FootnoteTextChar"/>
    <w:uiPriority w:val="99"/>
    <w:unhideWhenUsed/>
    <w:rsid w:val="00931AB6"/>
  </w:style>
  <w:style w:type="character" w:customStyle="1" w:styleId="FootnoteTextChar">
    <w:name w:val="Footnote Text Char"/>
    <w:basedOn w:val="DefaultParagraphFont"/>
    <w:link w:val="FootnoteText"/>
    <w:uiPriority w:val="99"/>
    <w:rsid w:val="00931AB6"/>
    <w:rPr>
      <w:rFonts w:ascii="Times New Roman" w:eastAsia="Times New Roman" w:hAnsi="Times New Roman" w:cs="Times New Roman"/>
    </w:rPr>
  </w:style>
  <w:style w:type="character" w:styleId="FootnoteReference">
    <w:name w:val="footnote reference"/>
    <w:basedOn w:val="DefaultParagraphFont"/>
    <w:uiPriority w:val="99"/>
    <w:unhideWhenUsed/>
    <w:rsid w:val="00931AB6"/>
    <w:rPr>
      <w:vertAlign w:val="superscript"/>
    </w:rPr>
  </w:style>
  <w:style w:type="paragraph" w:customStyle="1" w:styleId="Normal1">
    <w:name w:val="Normal1"/>
    <w:rsid w:val="006E035C"/>
    <w:pPr>
      <w:spacing w:line="276" w:lineRule="auto"/>
    </w:pPr>
    <w:rPr>
      <w:rFonts w:ascii="Arial" w:eastAsia="Arial" w:hAnsi="Arial" w:cs="Arial"/>
      <w:color w:val="000000"/>
      <w:sz w:val="22"/>
      <w:lang w:eastAsia="ja-JP"/>
    </w:rPr>
  </w:style>
</w:styles>
</file>

<file path=word/webSettings.xml><?xml version="1.0" encoding="utf-8"?>
<w:webSettings xmlns:r="http://schemas.openxmlformats.org/officeDocument/2006/relationships" xmlns:w="http://schemas.openxmlformats.org/wordprocessingml/2006/main">
  <w:divs>
    <w:div w:id="372115898">
      <w:bodyDiv w:val="1"/>
      <w:marLeft w:val="0"/>
      <w:marRight w:val="0"/>
      <w:marTop w:val="0"/>
      <w:marBottom w:val="0"/>
      <w:divBdr>
        <w:top w:val="none" w:sz="0" w:space="0" w:color="auto"/>
        <w:left w:val="none" w:sz="0" w:space="0" w:color="auto"/>
        <w:bottom w:val="none" w:sz="0" w:space="0" w:color="auto"/>
        <w:right w:val="none" w:sz="0" w:space="0" w:color="auto"/>
      </w:divBdr>
    </w:div>
    <w:div w:id="1951468275">
      <w:bodyDiv w:val="1"/>
      <w:marLeft w:val="0"/>
      <w:marRight w:val="0"/>
      <w:marTop w:val="0"/>
      <w:marBottom w:val="0"/>
      <w:divBdr>
        <w:top w:val="none" w:sz="0" w:space="0" w:color="auto"/>
        <w:left w:val="none" w:sz="0" w:space="0" w:color="auto"/>
        <w:bottom w:val="none" w:sz="0" w:space="0" w:color="auto"/>
        <w:right w:val="none" w:sz="0" w:space="0" w:color="auto"/>
      </w:divBdr>
    </w:div>
    <w:div w:id="20697245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pws-dev.cis.fiu.edu/senior-project-website-v4/user/231"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www.plan-family-reunions.com/themeParks.html"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01E354A-1FB2-4885-8A90-D96834BE5E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553</TotalTime>
  <Pages>49</Pages>
  <Words>4277</Words>
  <Characters>24380</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Student</Company>
  <LinksUpToDate>false</LinksUpToDate>
  <CharactersWithSpaces>28600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Kely Cid</dc:creator>
  <cp:lastModifiedBy>Kenneth Kon</cp:lastModifiedBy>
  <cp:revision>43</cp:revision>
  <dcterms:created xsi:type="dcterms:W3CDTF">2015-02-15T21:22:00Z</dcterms:created>
  <dcterms:modified xsi:type="dcterms:W3CDTF">2015-04-07T00:35:00Z</dcterms:modified>
</cp:coreProperties>
</file>
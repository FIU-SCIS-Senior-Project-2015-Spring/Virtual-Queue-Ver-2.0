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FC7355"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FC7355">
      <w:pPr>
        <w:pStyle w:val="TOC1"/>
        <w:tabs>
          <w:tab w:val="right" w:leader="dot" w:pos="8630"/>
        </w:tabs>
        <w:rPr>
          <w:rFonts w:asciiTheme="minorHAnsi" w:eastAsiaTheme="minorEastAsia" w:hAnsiTheme="minorHAnsi" w:cstheme="minorBidi"/>
          <w:b w:val="0"/>
          <w:noProof/>
          <w:sz w:val="24"/>
          <w:szCs w:val="24"/>
          <w:lang w:eastAsia="ja-JP"/>
        </w:rPr>
      </w:pPr>
      <w:r w:rsidRPr="00FC7355">
        <w:rPr>
          <w:rFonts w:ascii="Times New Roman" w:hAnsi="Times New Roman"/>
          <w:b w:val="0"/>
        </w:rPr>
        <w:fldChar w:fldCharType="begin"/>
      </w:r>
      <w:r w:rsidR="007D2EAF" w:rsidRPr="00D43BED">
        <w:rPr>
          <w:rFonts w:ascii="Times New Roman" w:hAnsi="Times New Roman"/>
        </w:rPr>
        <w:instrText xml:space="preserve"> TOC \o "1-3" \h \z \u </w:instrText>
      </w:r>
      <w:r w:rsidRPr="00FC7355">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FC7355">
        <w:rPr>
          <w:noProof/>
        </w:rPr>
        <w:fldChar w:fldCharType="begin"/>
      </w:r>
      <w:r>
        <w:rPr>
          <w:noProof/>
        </w:rPr>
        <w:instrText xml:space="preserve"> PAGEREF _Toc279763907 \h </w:instrText>
      </w:r>
      <w:r w:rsidR="00FC7355">
        <w:rPr>
          <w:noProof/>
        </w:rPr>
      </w:r>
      <w:r w:rsidR="00FC7355">
        <w:rPr>
          <w:noProof/>
        </w:rPr>
        <w:fldChar w:fldCharType="separate"/>
      </w:r>
      <w:r>
        <w:rPr>
          <w:noProof/>
        </w:rPr>
        <w:t>5</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FC7355">
        <w:rPr>
          <w:noProof/>
        </w:rPr>
        <w:fldChar w:fldCharType="begin"/>
      </w:r>
      <w:r>
        <w:rPr>
          <w:noProof/>
        </w:rPr>
        <w:instrText xml:space="preserve"> PAGEREF _Toc279763908 \h </w:instrText>
      </w:r>
      <w:r w:rsidR="00FC7355">
        <w:rPr>
          <w:noProof/>
        </w:rPr>
      </w:r>
      <w:r w:rsidR="00FC7355">
        <w:rPr>
          <w:noProof/>
        </w:rPr>
        <w:fldChar w:fldCharType="separate"/>
      </w:r>
      <w:r>
        <w:rPr>
          <w:noProof/>
        </w:rPr>
        <w:t>5</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FC7355">
        <w:rPr>
          <w:noProof/>
        </w:rPr>
        <w:fldChar w:fldCharType="begin"/>
      </w:r>
      <w:r>
        <w:rPr>
          <w:noProof/>
        </w:rPr>
        <w:instrText xml:space="preserve"> PAGEREF _Toc279763909 \h </w:instrText>
      </w:r>
      <w:r w:rsidR="00FC7355">
        <w:rPr>
          <w:noProof/>
        </w:rPr>
      </w:r>
      <w:r w:rsidR="00FC7355">
        <w:rPr>
          <w:noProof/>
        </w:rPr>
        <w:fldChar w:fldCharType="separate"/>
      </w:r>
      <w:r>
        <w:rPr>
          <w:noProof/>
        </w:rPr>
        <w:t>6</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FC7355">
        <w:rPr>
          <w:noProof/>
        </w:rPr>
        <w:fldChar w:fldCharType="begin"/>
      </w:r>
      <w:r>
        <w:rPr>
          <w:noProof/>
        </w:rPr>
        <w:instrText xml:space="preserve"> PAGEREF _Toc279763910 \h </w:instrText>
      </w:r>
      <w:r w:rsidR="00FC7355">
        <w:rPr>
          <w:noProof/>
        </w:rPr>
      </w:r>
      <w:r w:rsidR="00FC7355">
        <w:rPr>
          <w:noProof/>
        </w:rPr>
        <w:fldChar w:fldCharType="separate"/>
      </w:r>
      <w:r>
        <w:rPr>
          <w:noProof/>
        </w:rPr>
        <w:t>6</w:t>
      </w:r>
      <w:r w:rsidR="00FC735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FC7355">
        <w:rPr>
          <w:noProof/>
        </w:rPr>
        <w:fldChar w:fldCharType="begin"/>
      </w:r>
      <w:r>
        <w:rPr>
          <w:noProof/>
        </w:rPr>
        <w:instrText xml:space="preserve"> PAGEREF _Toc279763911 \h </w:instrText>
      </w:r>
      <w:r w:rsidR="00FC7355">
        <w:rPr>
          <w:noProof/>
        </w:rPr>
      </w:r>
      <w:r w:rsidR="00FC7355">
        <w:rPr>
          <w:noProof/>
        </w:rPr>
        <w:fldChar w:fldCharType="separate"/>
      </w:r>
      <w:r>
        <w:rPr>
          <w:noProof/>
        </w:rPr>
        <w:t>8</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FC7355">
        <w:rPr>
          <w:noProof/>
        </w:rPr>
        <w:fldChar w:fldCharType="begin"/>
      </w:r>
      <w:r>
        <w:rPr>
          <w:noProof/>
        </w:rPr>
        <w:instrText xml:space="preserve"> PAGEREF _Toc279763912 \h </w:instrText>
      </w:r>
      <w:r w:rsidR="00FC7355">
        <w:rPr>
          <w:noProof/>
        </w:rPr>
      </w:r>
      <w:r w:rsidR="00FC7355">
        <w:rPr>
          <w:noProof/>
        </w:rPr>
        <w:fldChar w:fldCharType="separate"/>
      </w:r>
      <w:r>
        <w:rPr>
          <w:noProof/>
        </w:rPr>
        <w:t>8</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FC7355">
        <w:rPr>
          <w:noProof/>
        </w:rPr>
        <w:fldChar w:fldCharType="begin"/>
      </w:r>
      <w:r>
        <w:rPr>
          <w:noProof/>
        </w:rPr>
        <w:instrText xml:space="preserve"> PAGEREF _Toc279763913 \h </w:instrText>
      </w:r>
      <w:r w:rsidR="00FC7355">
        <w:rPr>
          <w:noProof/>
        </w:rPr>
      </w:r>
      <w:r w:rsidR="00FC7355">
        <w:rPr>
          <w:noProof/>
        </w:rPr>
        <w:fldChar w:fldCharType="separate"/>
      </w:r>
      <w:r>
        <w:rPr>
          <w:noProof/>
        </w:rPr>
        <w:t>9</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FC7355">
        <w:rPr>
          <w:noProof/>
        </w:rPr>
        <w:fldChar w:fldCharType="begin"/>
      </w:r>
      <w:r>
        <w:rPr>
          <w:noProof/>
        </w:rPr>
        <w:instrText xml:space="preserve"> PAGEREF _Toc279763914 \h </w:instrText>
      </w:r>
      <w:r w:rsidR="00FC7355">
        <w:rPr>
          <w:noProof/>
        </w:rPr>
      </w:r>
      <w:r w:rsidR="00FC7355">
        <w:rPr>
          <w:noProof/>
        </w:rPr>
        <w:fldChar w:fldCharType="separate"/>
      </w:r>
      <w:r>
        <w:rPr>
          <w:noProof/>
        </w:rPr>
        <w:t>11</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FC7355">
        <w:rPr>
          <w:noProof/>
        </w:rPr>
        <w:fldChar w:fldCharType="begin"/>
      </w:r>
      <w:r>
        <w:rPr>
          <w:noProof/>
        </w:rPr>
        <w:instrText xml:space="preserve"> PAGEREF _Toc279763915 \h </w:instrText>
      </w:r>
      <w:r w:rsidR="00FC7355">
        <w:rPr>
          <w:noProof/>
        </w:rPr>
      </w:r>
      <w:r w:rsidR="00FC7355">
        <w:rPr>
          <w:noProof/>
        </w:rPr>
        <w:fldChar w:fldCharType="separate"/>
      </w:r>
      <w:r>
        <w:rPr>
          <w:noProof/>
        </w:rPr>
        <w:t>12</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FC7355">
        <w:rPr>
          <w:noProof/>
        </w:rPr>
        <w:fldChar w:fldCharType="begin"/>
      </w:r>
      <w:r>
        <w:rPr>
          <w:noProof/>
        </w:rPr>
        <w:instrText xml:space="preserve"> PAGEREF _Toc279763916 \h </w:instrText>
      </w:r>
      <w:r w:rsidR="00FC7355">
        <w:rPr>
          <w:noProof/>
        </w:rPr>
      </w:r>
      <w:r w:rsidR="00FC7355">
        <w:rPr>
          <w:noProof/>
        </w:rPr>
        <w:fldChar w:fldCharType="separate"/>
      </w:r>
      <w:r>
        <w:rPr>
          <w:noProof/>
        </w:rPr>
        <w:t>13</w:t>
      </w:r>
      <w:r w:rsidR="00FC735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FC7355">
        <w:rPr>
          <w:noProof/>
        </w:rPr>
        <w:fldChar w:fldCharType="begin"/>
      </w:r>
      <w:r>
        <w:rPr>
          <w:noProof/>
        </w:rPr>
        <w:instrText xml:space="preserve"> PAGEREF _Toc279763917 \h </w:instrText>
      </w:r>
      <w:r w:rsidR="00FC7355">
        <w:rPr>
          <w:noProof/>
        </w:rPr>
      </w:r>
      <w:r w:rsidR="00FC7355">
        <w:rPr>
          <w:noProof/>
        </w:rPr>
        <w:fldChar w:fldCharType="separate"/>
      </w:r>
      <w:r>
        <w:rPr>
          <w:noProof/>
        </w:rPr>
        <w:t>15</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FC7355">
        <w:rPr>
          <w:noProof/>
        </w:rPr>
        <w:fldChar w:fldCharType="begin"/>
      </w:r>
      <w:r>
        <w:rPr>
          <w:noProof/>
        </w:rPr>
        <w:instrText xml:space="preserve"> PAGEREF _Toc279763918 \h </w:instrText>
      </w:r>
      <w:r w:rsidR="00FC7355">
        <w:rPr>
          <w:noProof/>
        </w:rPr>
      </w:r>
      <w:r w:rsidR="00FC7355">
        <w:rPr>
          <w:noProof/>
        </w:rPr>
        <w:fldChar w:fldCharType="separate"/>
      </w:r>
      <w:r>
        <w:rPr>
          <w:noProof/>
        </w:rPr>
        <w:t>15</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FC7355">
        <w:rPr>
          <w:noProof/>
        </w:rPr>
        <w:fldChar w:fldCharType="begin"/>
      </w:r>
      <w:r>
        <w:rPr>
          <w:noProof/>
        </w:rPr>
        <w:instrText xml:space="preserve"> PAGEREF _Toc279763919 \h </w:instrText>
      </w:r>
      <w:r w:rsidR="00FC7355">
        <w:rPr>
          <w:noProof/>
        </w:rPr>
      </w:r>
      <w:r w:rsidR="00FC7355">
        <w:rPr>
          <w:noProof/>
        </w:rPr>
        <w:fldChar w:fldCharType="separate"/>
      </w:r>
      <w:r>
        <w:rPr>
          <w:noProof/>
        </w:rPr>
        <w:t>16</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FC7355">
        <w:rPr>
          <w:noProof/>
        </w:rPr>
        <w:fldChar w:fldCharType="begin"/>
      </w:r>
      <w:r>
        <w:rPr>
          <w:noProof/>
        </w:rPr>
        <w:instrText xml:space="preserve"> PAGEREF _Toc279763920 \h </w:instrText>
      </w:r>
      <w:r w:rsidR="00FC7355">
        <w:rPr>
          <w:noProof/>
        </w:rPr>
      </w:r>
      <w:r w:rsidR="00FC7355">
        <w:rPr>
          <w:noProof/>
        </w:rPr>
        <w:fldChar w:fldCharType="separate"/>
      </w:r>
      <w:r>
        <w:rPr>
          <w:noProof/>
        </w:rPr>
        <w:t>21</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FC7355">
        <w:rPr>
          <w:noProof/>
        </w:rPr>
        <w:fldChar w:fldCharType="begin"/>
      </w:r>
      <w:r>
        <w:rPr>
          <w:noProof/>
        </w:rPr>
        <w:instrText xml:space="preserve"> PAGEREF _Toc279763921 \h </w:instrText>
      </w:r>
      <w:r w:rsidR="00FC7355">
        <w:rPr>
          <w:noProof/>
        </w:rPr>
      </w:r>
      <w:r w:rsidR="00FC7355">
        <w:rPr>
          <w:noProof/>
        </w:rPr>
        <w:fldChar w:fldCharType="separate"/>
      </w:r>
      <w:r>
        <w:rPr>
          <w:noProof/>
        </w:rPr>
        <w:t>28</w:t>
      </w:r>
      <w:r w:rsidR="00FC735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FC7355">
        <w:rPr>
          <w:noProof/>
        </w:rPr>
        <w:fldChar w:fldCharType="begin"/>
      </w:r>
      <w:r>
        <w:rPr>
          <w:noProof/>
        </w:rPr>
        <w:instrText xml:space="preserve"> PAGEREF _Toc279763922 \h </w:instrText>
      </w:r>
      <w:r w:rsidR="00FC7355">
        <w:rPr>
          <w:noProof/>
        </w:rPr>
      </w:r>
      <w:r w:rsidR="00FC7355">
        <w:rPr>
          <w:noProof/>
        </w:rPr>
        <w:fldChar w:fldCharType="separate"/>
      </w:r>
      <w:r>
        <w:rPr>
          <w:noProof/>
        </w:rPr>
        <w:t>29</w:t>
      </w:r>
      <w:r w:rsidR="00FC735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FC7355">
        <w:rPr>
          <w:noProof/>
        </w:rPr>
        <w:fldChar w:fldCharType="begin"/>
      </w:r>
      <w:r>
        <w:rPr>
          <w:noProof/>
        </w:rPr>
        <w:instrText xml:space="preserve"> PAGEREF _Toc279763923 \h </w:instrText>
      </w:r>
      <w:r w:rsidR="00FC7355">
        <w:rPr>
          <w:noProof/>
        </w:rPr>
      </w:r>
      <w:r w:rsidR="00FC7355">
        <w:rPr>
          <w:noProof/>
        </w:rPr>
        <w:fldChar w:fldCharType="separate"/>
      </w:r>
      <w:r>
        <w:rPr>
          <w:noProof/>
        </w:rPr>
        <w:t>30</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FC7355">
        <w:rPr>
          <w:noProof/>
        </w:rPr>
        <w:fldChar w:fldCharType="begin"/>
      </w:r>
      <w:r>
        <w:rPr>
          <w:noProof/>
        </w:rPr>
        <w:instrText xml:space="preserve"> PAGEREF _Toc279763924 \h </w:instrText>
      </w:r>
      <w:r w:rsidR="00FC7355">
        <w:rPr>
          <w:noProof/>
        </w:rPr>
      </w:r>
      <w:r w:rsidR="00FC7355">
        <w:rPr>
          <w:noProof/>
        </w:rPr>
        <w:fldChar w:fldCharType="separate"/>
      </w:r>
      <w:r>
        <w:rPr>
          <w:noProof/>
        </w:rPr>
        <w:t>30</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FC7355">
        <w:rPr>
          <w:noProof/>
        </w:rPr>
        <w:fldChar w:fldCharType="begin"/>
      </w:r>
      <w:r>
        <w:rPr>
          <w:noProof/>
        </w:rPr>
        <w:instrText xml:space="preserve"> PAGEREF _Toc279763925 \h </w:instrText>
      </w:r>
      <w:r w:rsidR="00FC7355">
        <w:rPr>
          <w:noProof/>
        </w:rPr>
      </w:r>
      <w:r w:rsidR="00FC7355">
        <w:rPr>
          <w:noProof/>
        </w:rPr>
        <w:fldChar w:fldCharType="separate"/>
      </w:r>
      <w:r>
        <w:rPr>
          <w:noProof/>
        </w:rPr>
        <w:t>31</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FC7355">
        <w:rPr>
          <w:noProof/>
        </w:rPr>
        <w:fldChar w:fldCharType="begin"/>
      </w:r>
      <w:r>
        <w:rPr>
          <w:noProof/>
        </w:rPr>
        <w:instrText xml:space="preserve"> PAGEREF _Toc279763926 \h </w:instrText>
      </w:r>
      <w:r w:rsidR="00FC7355">
        <w:rPr>
          <w:noProof/>
        </w:rPr>
      </w:r>
      <w:r w:rsidR="00FC7355">
        <w:rPr>
          <w:noProof/>
        </w:rPr>
        <w:fldChar w:fldCharType="separate"/>
      </w:r>
      <w:r>
        <w:rPr>
          <w:noProof/>
        </w:rPr>
        <w:t>44</w:t>
      </w:r>
      <w:r w:rsidR="00FC735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FC7355">
        <w:rPr>
          <w:noProof/>
        </w:rPr>
        <w:fldChar w:fldCharType="begin"/>
      </w:r>
      <w:r>
        <w:rPr>
          <w:noProof/>
        </w:rPr>
        <w:instrText xml:space="preserve"> PAGEREF _Toc279763927 \h </w:instrText>
      </w:r>
      <w:r w:rsidR="00FC7355">
        <w:rPr>
          <w:noProof/>
        </w:rPr>
      </w:r>
      <w:r w:rsidR="00FC7355">
        <w:rPr>
          <w:noProof/>
        </w:rPr>
        <w:fldChar w:fldCharType="separate"/>
      </w:r>
      <w:r>
        <w:rPr>
          <w:noProof/>
        </w:rPr>
        <w:t>49</w:t>
      </w:r>
      <w:r w:rsidR="00FC735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FC7355">
        <w:rPr>
          <w:noProof/>
        </w:rPr>
        <w:fldChar w:fldCharType="begin"/>
      </w:r>
      <w:r>
        <w:rPr>
          <w:noProof/>
        </w:rPr>
        <w:instrText xml:space="preserve"> PAGEREF _Toc279763928 \h </w:instrText>
      </w:r>
      <w:r w:rsidR="00FC7355">
        <w:rPr>
          <w:noProof/>
        </w:rPr>
      </w:r>
      <w:r w:rsidR="00FC7355">
        <w:rPr>
          <w:noProof/>
        </w:rPr>
        <w:fldChar w:fldCharType="separate"/>
      </w:r>
      <w:r>
        <w:rPr>
          <w:noProof/>
        </w:rPr>
        <w:t>57</w:t>
      </w:r>
      <w:r w:rsidR="00FC7355">
        <w:rPr>
          <w:noProof/>
        </w:rPr>
        <w:fldChar w:fldCharType="end"/>
      </w:r>
    </w:p>
    <w:p w:rsidR="007D2EAF" w:rsidRDefault="00FC7355"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512120" w:rsidP="00FD62AD">
      <w:ins w:id="38" w:author="Kenneth Kon" w:date="2015-03-10T16:10:00Z">
        <w:r>
          <w:rPr>
            <w:rFonts w:ascii="Arial" w:hAnsi="Arial" w:cs="Arial"/>
            <w:b/>
            <w:bCs/>
            <w:noProof/>
            <w:color w:val="000000"/>
            <w:sz w:val="23"/>
            <w:szCs w:val="23"/>
            <w:rPrChange w:id="39">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12120" w:rsidP="00FD62AD">
      <w:pPr>
        <w:rPr>
          <w:ins w:id="50" w:author="Kenneth Kon" w:date="2015-03-16T11:04:00Z"/>
        </w:rPr>
      </w:pPr>
      <w:del w:id="51" w:author="Kenneth Kon" w:date="2015-03-16T11:04:00Z">
        <w:r>
          <w:rPr>
            <w:noProof/>
          </w:rPr>
          <w:lastRenderedPageBreak/>
          <w:drawing>
            <wp:inline distT="0" distB="0" distL="0" distR="0">
              <wp:extent cx="5937885" cy="5372100"/>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5372675"/>
                      </a:xfrm>
                      <a:prstGeom prst="rect">
                        <a:avLst/>
                      </a:prstGeom>
                    </pic:spPr>
                  </pic:pic>
                </a:graphicData>
              </a:graphic>
            </wp:inline>
          </w:drawing>
        </w:r>
      </w:del>
    </w:p>
    <w:p w:rsidR="001D1558" w:rsidRDefault="00512120" w:rsidP="00FD62AD">
      <w:ins w:id="52" w:author="Kenneth Kon" w:date="2015-03-16T11:04:00Z">
        <w:r>
          <w:rPr>
            <w:noProof/>
          </w:rPr>
          <w:lastRenderedPageBreak/>
          <w:drawing>
            <wp:inline distT="0" distB="0" distL="0" distR="0">
              <wp:extent cx="5476875" cy="4152900"/>
              <wp:effectExtent l="1905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476875" cy="4152900"/>
                      </a:xfrm>
                      <a:prstGeom prst="rect">
                        <a:avLst/>
                      </a:prstGeom>
                      <a:noFill/>
                      <a:ln w="9525">
                        <a:noFill/>
                        <a:miter lim="800000"/>
                        <a:headEnd/>
                        <a:tailEnd/>
                      </a:ln>
                    </pic:spPr>
                  </pic:pic>
                </a:graphicData>
              </a:graphic>
            </wp:inline>
          </w:drawing>
        </w:r>
      </w:ins>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12120" w:rsidP="00FD62AD">
      <w:pPr>
        <w:rPr>
          <w:ins w:id="53" w:author="Kenneth Kon" w:date="2015-03-16T11:03:00Z"/>
        </w:rPr>
      </w:pPr>
      <w:del w:id="54" w:author="Kenneth Kon" w:date="2015-03-16T11:03:00Z">
        <w:r>
          <w:rPr>
            <w:noProof/>
          </w:rPr>
          <w:lastRenderedPageBreak/>
          <w:drawing>
            <wp:inline distT="0" distB="0" distL="0" distR="0">
              <wp:extent cx="5486400" cy="49758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975860"/>
                      </a:xfrm>
                      <a:prstGeom prst="rect">
                        <a:avLst/>
                      </a:prstGeom>
                    </pic:spPr>
                  </pic:pic>
                </a:graphicData>
              </a:graphic>
            </wp:inline>
          </w:drawing>
        </w:r>
      </w:del>
    </w:p>
    <w:p w:rsidR="001D1558" w:rsidRDefault="00512120" w:rsidP="00FD62AD">
      <w:pPr>
        <w:rPr>
          <w:ins w:id="55" w:author="Kenneth Kon" w:date="2015-03-16T11:03:00Z"/>
        </w:rPr>
      </w:pPr>
      <w:ins w:id="56" w:author="Kenneth Kon" w:date="2015-03-16T11:04:00Z">
        <w:r>
          <w:rPr>
            <w:noProof/>
          </w:rPr>
          <w:lastRenderedPageBreak/>
          <w:drawing>
            <wp:inline distT="0" distB="0" distL="0" distR="0">
              <wp:extent cx="5476875" cy="55816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476875" cy="5581650"/>
                      </a:xfrm>
                      <a:prstGeom prst="rect">
                        <a:avLst/>
                      </a:prstGeom>
                      <a:noFill/>
                      <a:ln w="9525">
                        <a:noFill/>
                        <a:miter lim="800000"/>
                        <a:headEnd/>
                        <a:tailEnd/>
                      </a:ln>
                    </pic:spPr>
                  </pic:pic>
                </a:graphicData>
              </a:graphic>
            </wp:inline>
          </w:drawing>
        </w:r>
      </w:ins>
    </w:p>
    <w:p w:rsidR="001D1558" w:rsidRDefault="001D1558" w:rsidP="00FD62AD"/>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pPr>
        <w:rPr>
          <w:ins w:id="57" w:author="Kenneth Kon" w:date="2015-03-16T11:03:00Z"/>
        </w:rPr>
      </w:pPr>
      <w:r>
        <w:lastRenderedPageBreak/>
        <w:tab/>
      </w:r>
      <w:del w:id="58" w:author="Kenneth Kon" w:date="2015-03-16T11:03:00Z">
        <w:r w:rsidR="00512120">
          <w:rPr>
            <w:noProof/>
          </w:rPr>
          <w:drawing>
            <wp:inline distT="0" distB="0" distL="0" distR="0">
              <wp:extent cx="5486400" cy="484949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849495"/>
                      </a:xfrm>
                      <a:prstGeom prst="rect">
                        <a:avLst/>
                      </a:prstGeom>
                    </pic:spPr>
                  </pic:pic>
                </a:graphicData>
              </a:graphic>
            </wp:inline>
          </w:drawing>
        </w:r>
      </w:del>
    </w:p>
    <w:p w:rsidR="001D1558" w:rsidRDefault="00512120" w:rsidP="00FD62AD">
      <w:ins w:id="59" w:author="Kenneth Kon" w:date="2015-03-16T11:06:00Z">
        <w:r>
          <w:rPr>
            <w:noProof/>
          </w:rPr>
          <w:lastRenderedPageBreak/>
          <w:drawing>
            <wp:inline distT="0" distB="0" distL="0" distR="0">
              <wp:extent cx="5476875" cy="6315075"/>
              <wp:effectExtent l="19050" t="0" r="952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476875" cy="631507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512120" w:rsidP="00FD62AD">
      <w:del w:id="60" w:author="Kenneth Kon" w:date="2015-03-16T11:02:00Z">
        <w:r>
          <w:rPr>
            <w:noProof/>
          </w:rPr>
          <w:lastRenderedPageBreak/>
          <w:drawing>
            <wp:inline distT="0" distB="0" distL="0" distR="0">
              <wp:extent cx="5560268" cy="5257800"/>
              <wp:effectExtent l="19050" t="0" r="2332"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0268" cy="5257800"/>
                      </a:xfrm>
                      <a:prstGeom prst="rect">
                        <a:avLst/>
                      </a:prstGeom>
                    </pic:spPr>
                  </pic:pic>
                </a:graphicData>
              </a:graphic>
            </wp:inline>
          </w:drawing>
        </w:r>
      </w:del>
      <w:ins w:id="61" w:author="Kenneth Kon" w:date="2015-03-16T11:05:00Z">
        <w:r>
          <w:rPr>
            <w:noProof/>
          </w:rPr>
          <w:lastRenderedPageBreak/>
          <w:drawing>
            <wp:inline distT="0" distB="0" distL="0" distR="0">
              <wp:extent cx="5476875" cy="46196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476875" cy="461962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1D1558" w:rsidRDefault="001D1558" w:rsidP="00FD62AD">
      <w:pPr>
        <w:rPr>
          <w:ins w:id="62" w:author="Kenneth Kon" w:date="2015-03-16T11:02:00Z"/>
        </w:rPr>
      </w:pPr>
    </w:p>
    <w:p w:rsidR="00523983" w:rsidRDefault="00512120" w:rsidP="00FD62AD">
      <w:pPr>
        <w:rPr>
          <w:ins w:id="63" w:author="Kenneth Kon" w:date="2015-03-16T11:02:00Z"/>
        </w:rPr>
      </w:pPr>
      <w:del w:id="64" w:author="Kenneth Kon" w:date="2015-03-16T11:02:00Z">
        <w:r>
          <w:rPr>
            <w:noProof/>
          </w:rPr>
          <w:lastRenderedPageBreak/>
          <w:drawing>
            <wp:inline distT="0" distB="0" distL="0" distR="0">
              <wp:extent cx="5824220" cy="47599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4262" cy="4759994"/>
                      </a:xfrm>
                      <a:prstGeom prst="rect">
                        <a:avLst/>
                      </a:prstGeom>
                    </pic:spPr>
                  </pic:pic>
                </a:graphicData>
              </a:graphic>
            </wp:inline>
          </w:drawing>
        </w:r>
      </w:del>
    </w:p>
    <w:p w:rsidR="001D1558" w:rsidRDefault="00512120" w:rsidP="00FD62AD">
      <w:ins w:id="65" w:author="Kenneth Kon" w:date="2015-03-16T11:02:00Z">
        <w:r>
          <w:rPr>
            <w:noProof/>
          </w:rPr>
          <w:lastRenderedPageBreak/>
          <w:drawing>
            <wp:inline distT="0" distB="0" distL="0" distR="0">
              <wp:extent cx="5476875" cy="5162550"/>
              <wp:effectExtent l="1905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476875" cy="5162550"/>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Pr>
        <w:rPr>
          <w:ins w:id="66" w:author="Kenneth Kon" w:date="2015-03-13T17:55:00Z"/>
        </w:rPr>
      </w:pPr>
    </w:p>
    <w:p w:rsidR="00675FE2" w:rsidRDefault="00512120" w:rsidP="00FD62AD">
      <w:pPr>
        <w:rPr>
          <w:ins w:id="67" w:author="Kenneth Kon" w:date="2015-03-13T17:55:00Z"/>
        </w:rPr>
      </w:pPr>
      <w:ins w:id="68" w:author="Kenneth Kon" w:date="2015-03-13T17:55:00Z">
        <w:r>
          <w:rPr>
            <w:noProof/>
          </w:rPr>
          <w:lastRenderedPageBreak/>
          <w:drawing>
            <wp:inline distT="0" distB="0" distL="0" distR="0">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73700" cy="3136900"/>
                      </a:xfrm>
                      <a:prstGeom prst="rect">
                        <a:avLst/>
                      </a:prstGeom>
                      <a:noFill/>
                      <a:ln w="9525">
                        <a:noFill/>
                        <a:miter lim="800000"/>
                        <a:headEnd/>
                        <a:tailEnd/>
                      </a:ln>
                    </pic:spPr>
                  </pic:pic>
                </a:graphicData>
              </a:graphic>
            </wp:inline>
          </w:drawing>
        </w:r>
      </w:ins>
    </w:p>
    <w:p w:rsidR="00675FE2" w:rsidRPr="00FD62AD" w:rsidRDefault="00675FE2" w:rsidP="00FD62AD">
      <w:ins w:id="69" w:author="Kenneth Kon" w:date="2015-03-13T17:55:00Z">
        <w:r>
          <w:rPr>
            <w:b/>
            <w:sz w:val="22"/>
            <w:szCs w:val="22"/>
            <w:u w:val="single"/>
          </w:rPr>
          <w:t>Fig 3.2.6: Admin</w:t>
        </w:r>
        <w:r w:rsidRPr="00A27C58">
          <w:rPr>
            <w:b/>
            <w:sz w:val="22"/>
            <w:szCs w:val="22"/>
            <w:u w:val="single"/>
          </w:rPr>
          <w:t xml:space="preserve"> Operation Subsystem class diagram (part of the whole VQ class Diagram)</w:t>
        </w:r>
      </w:ins>
    </w:p>
    <w:p w:rsidR="00761E1D" w:rsidRDefault="00FA6464" w:rsidP="00FA6464">
      <w:pPr>
        <w:pStyle w:val="Heading2"/>
      </w:pPr>
      <w:bookmarkStart w:id="70" w:name="_Toc374055172"/>
      <w:bookmarkStart w:id="71" w:name="_Toc267906015"/>
      <w:bookmarkStart w:id="72" w:name="_Toc279763920"/>
      <w:r w:rsidRPr="00840127">
        <w:t>3.3 Dynamic Model</w:t>
      </w:r>
      <w:bookmarkEnd w:id="70"/>
      <w:bookmarkEnd w:id="71"/>
      <w:bookmarkEnd w:id="72"/>
      <w:r w:rsidRPr="00840127">
        <w:t xml:space="preserve"> </w:t>
      </w:r>
      <w:bookmarkStart w:id="73" w:name="_Toc374055173"/>
      <w:bookmarkStart w:id="74"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lastRenderedPageBreak/>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34ACD" w:rsidRDefault="00834ACD" w:rsidP="00834ACD">
      <w:pPr>
        <w:rPr>
          <w:ins w:id="75" w:author="Kenneth Kon" w:date="2015-03-16T11:43:00Z"/>
          <w:u w:val="single"/>
        </w:rPr>
      </w:pPr>
      <w:bookmarkStart w:id="76" w:name="_Toc279763921"/>
      <w:ins w:id="77" w:author="Kenneth Kon" w:date="2015-03-16T11:43:00Z">
        <w:r>
          <w:rPr>
            <w:u w:val="single"/>
          </w:rPr>
          <w:t>VQ15</w:t>
        </w:r>
        <w:r w:rsidRPr="001443F1">
          <w:rPr>
            <w:u w:val="single"/>
          </w:rPr>
          <w:t xml:space="preserve"> – </w:t>
        </w:r>
        <w:r>
          <w:rPr>
            <w:u w:val="single"/>
          </w:rPr>
          <w:t xml:space="preserve"> Find Wait Times</w:t>
        </w:r>
        <w:r w:rsidR="00512120">
          <w:rPr>
            <w:noProof/>
          </w:rPr>
          <w:drawing>
            <wp:inline distT="0" distB="0" distL="0" distR="0">
              <wp:extent cx="5932805" cy="427926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32805" cy="4279265"/>
                      </a:xfrm>
                      <a:prstGeom prst="rect">
                        <a:avLst/>
                      </a:prstGeom>
                      <a:noFill/>
                      <a:ln w="9525">
                        <a:noFill/>
                        <a:miter lim="800000"/>
                        <a:headEnd/>
                        <a:tailEnd/>
                      </a:ln>
                    </pic:spPr>
                  </pic:pic>
                </a:graphicData>
              </a:graphic>
            </wp:inline>
          </w:drawing>
        </w:r>
      </w:ins>
    </w:p>
    <w:p w:rsidR="00B51559" w:rsidRDefault="00B51559" w:rsidP="00B51559">
      <w:pPr>
        <w:rPr>
          <w:ins w:id="78" w:author="Kenneth Kon" w:date="2015-03-13T19:10:00Z"/>
          <w:u w:val="single"/>
        </w:rPr>
      </w:pPr>
    </w:p>
    <w:p w:rsidR="00B51559" w:rsidRDefault="00B51559" w:rsidP="00B51559">
      <w:pPr>
        <w:pStyle w:val="Heading2"/>
        <w:rPr>
          <w:ins w:id="79" w:author="Kenneth Kon" w:date="2015-03-13T19:10:00Z"/>
        </w:rPr>
      </w:pPr>
    </w:p>
    <w:p w:rsidR="00B51559" w:rsidRPr="003A08B9" w:rsidRDefault="00B51559" w:rsidP="00B51559">
      <w:pPr>
        <w:pStyle w:val="Heading2"/>
        <w:rPr>
          <w:ins w:id="80" w:author="Kenneth Kon" w:date="2015-03-13T19:10:00Z"/>
          <w:rFonts w:ascii="Times New Roman" w:hAnsi="Times New Roman"/>
          <w:color w:val="auto"/>
          <w:sz w:val="24"/>
          <w:szCs w:val="24"/>
          <w:u w:val="single"/>
        </w:rPr>
      </w:pPr>
      <w:ins w:id="81" w:author="Kenneth Kon" w:date="2015-03-13T19:10:00Z">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ins>
    </w:p>
    <w:p w:rsidR="00B51559" w:rsidRDefault="00512120" w:rsidP="00B51559">
      <w:pPr>
        <w:pStyle w:val="Heading2"/>
        <w:ind w:left="-1260"/>
        <w:rPr>
          <w:ins w:id="82" w:author="Kenneth Kon" w:date="2015-03-13T19:10:00Z"/>
        </w:rPr>
      </w:pPr>
      <w:ins w:id="83" w:author="Kenneth Kon" w:date="2015-03-16T11:44:00Z">
        <w:r>
          <w:rPr>
            <w:noProof/>
          </w:rPr>
          <w:drawing>
            <wp:inline distT="114300" distB="114300" distL="114300" distR="114300">
              <wp:extent cx="5486400" cy="4419600"/>
              <wp:effectExtent l="1905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486400" cy="4419600"/>
                      </a:xfrm>
                      <a:prstGeom prst="rect">
                        <a:avLst/>
                      </a:prstGeom>
                      <a:ln/>
                    </pic:spPr>
                  </pic:pic>
                </a:graphicData>
              </a:graphic>
            </wp:inline>
          </w:drawing>
        </w:r>
      </w:ins>
      <w:ins w:id="84" w:author="Kenneth Kon" w:date="2015-03-13T19:10:00Z">
        <w:r w:rsidR="00B51559">
          <w:tab/>
        </w:r>
        <w:r w:rsidR="00B51559">
          <w:tab/>
        </w:r>
      </w:ins>
    </w:p>
    <w:p w:rsidR="00B51559" w:rsidRDefault="00B51559" w:rsidP="00B51559">
      <w:pPr>
        <w:pStyle w:val="Heading2"/>
        <w:ind w:left="-1260"/>
        <w:rPr>
          <w:ins w:id="85" w:author="Kenneth Kon" w:date="2015-03-13T19:10:00Z"/>
        </w:rPr>
      </w:pPr>
      <w:ins w:id="86" w:author="Kenneth Kon" w:date="2015-03-13T19:10:00Z">
        <w:r>
          <w:t xml:space="preserve">                      </w:t>
        </w:r>
      </w:ins>
    </w:p>
    <w:p w:rsidR="00B51559" w:rsidRPr="00A704A9" w:rsidRDefault="00B51559" w:rsidP="00B51559">
      <w:pPr>
        <w:rPr>
          <w:ins w:id="87" w:author="Kenneth Kon" w:date="2015-03-13T19:10:00Z"/>
        </w:rPr>
      </w:pPr>
    </w:p>
    <w:p w:rsidR="00B51559" w:rsidRDefault="00B51559" w:rsidP="00B51559">
      <w:pPr>
        <w:pStyle w:val="Heading2"/>
        <w:ind w:left="-1260"/>
        <w:rPr>
          <w:ins w:id="88" w:author="Kenneth Kon" w:date="2015-03-13T19:10:00Z"/>
          <w:noProof/>
        </w:rPr>
      </w:pPr>
    </w:p>
    <w:p w:rsidR="00B51559" w:rsidRDefault="00B51559" w:rsidP="00B51559">
      <w:pPr>
        <w:pStyle w:val="normal0"/>
        <w:rPr>
          <w:ins w:id="89" w:author="Kenneth Kon" w:date="2015-03-13T19:10:00Z"/>
          <w:b/>
        </w:rPr>
      </w:pPr>
    </w:p>
    <w:p w:rsidR="00B51559" w:rsidRDefault="00B51559" w:rsidP="00B51559">
      <w:pPr>
        <w:pStyle w:val="normal0"/>
        <w:rPr>
          <w:ins w:id="90" w:author="Kenneth Kon" w:date="2015-03-13T19:10:00Z"/>
        </w:rPr>
      </w:pPr>
      <w:ins w:id="91" w:author="Kenneth Kon" w:date="2015-03-13T19:10:00Z">
        <w:r w:rsidRPr="00B71C45">
          <w:rPr>
            <w:b/>
          </w:rPr>
          <w:t xml:space="preserve"> </w:t>
        </w:r>
        <w:r>
          <w:rPr>
            <w:b/>
          </w:rPr>
          <w:t xml:space="preserve">VQ17 – Visitor </w:t>
        </w:r>
        <w:proofErr w:type="spellStart"/>
        <w:r>
          <w:rPr>
            <w:b/>
          </w:rPr>
          <w:t>DeQueue</w:t>
        </w:r>
        <w:proofErr w:type="spellEnd"/>
      </w:ins>
    </w:p>
    <w:p w:rsidR="00B51559" w:rsidRDefault="00B51559" w:rsidP="00B51559">
      <w:pPr>
        <w:pStyle w:val="normal0"/>
        <w:rPr>
          <w:ins w:id="92" w:author="Kenneth Kon" w:date="2015-03-13T19:10:00Z"/>
        </w:rPr>
      </w:pPr>
      <w:ins w:id="93" w:author="Kenneth Kon" w:date="2015-03-13T19:10:00Z">
        <w:r>
          <w:rPr>
            <w:b/>
          </w:rPr>
          <w:lastRenderedPageBreak/>
          <w:t xml:space="preserve"> </w:t>
        </w:r>
        <w:r w:rsidR="00512120">
          <w:rPr>
            <w:noProof/>
          </w:rPr>
          <w:drawing>
            <wp:inline distT="114300" distB="114300" distL="114300" distR="114300">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943600" cy="4787900"/>
                      </a:xfrm>
                      <a:prstGeom prst="rect">
                        <a:avLst/>
                      </a:prstGeom>
                      <a:ln/>
                    </pic:spPr>
                  </pic:pic>
                </a:graphicData>
              </a:graphic>
            </wp:inline>
          </w:drawing>
        </w:r>
      </w:ins>
    </w:p>
    <w:p w:rsidR="00B51559" w:rsidRDefault="00B51559" w:rsidP="00B51559">
      <w:pPr>
        <w:pStyle w:val="normal0"/>
        <w:rPr>
          <w:ins w:id="94" w:author="Kenneth Kon" w:date="2015-03-13T19:10:00Z"/>
        </w:rPr>
      </w:pPr>
    </w:p>
    <w:p w:rsidR="00B51559" w:rsidRDefault="00B51559" w:rsidP="00B51559">
      <w:pPr>
        <w:pStyle w:val="normal0"/>
        <w:rPr>
          <w:ins w:id="95" w:author="Kenneth Kon" w:date="2015-03-13T19:10:00Z"/>
        </w:rPr>
      </w:pPr>
    </w:p>
    <w:p w:rsidR="00B51559" w:rsidRDefault="00B51559" w:rsidP="00B51559">
      <w:pPr>
        <w:pStyle w:val="normal0"/>
        <w:rPr>
          <w:ins w:id="96" w:author="Kenneth Kon" w:date="2015-03-13T19:10:00Z"/>
        </w:rPr>
      </w:pPr>
    </w:p>
    <w:p w:rsidR="00B51559" w:rsidRDefault="00B51559" w:rsidP="00B51559">
      <w:pPr>
        <w:pStyle w:val="normal0"/>
        <w:rPr>
          <w:ins w:id="97" w:author="Kenneth Kon" w:date="2015-03-13T19:10:00Z"/>
        </w:rPr>
      </w:pPr>
    </w:p>
    <w:p w:rsidR="00B51559" w:rsidRDefault="00B51559" w:rsidP="00B51559">
      <w:pPr>
        <w:pStyle w:val="normal0"/>
        <w:rPr>
          <w:ins w:id="98" w:author="Kenneth Kon" w:date="2015-03-13T19:10:00Z"/>
        </w:rPr>
      </w:pPr>
    </w:p>
    <w:p w:rsidR="00B51559" w:rsidRDefault="00B51559" w:rsidP="00B51559">
      <w:pPr>
        <w:pStyle w:val="normal0"/>
        <w:rPr>
          <w:ins w:id="99" w:author="Kenneth Kon" w:date="2015-03-13T19:10:00Z"/>
        </w:rPr>
      </w:pPr>
    </w:p>
    <w:p w:rsidR="00B51559" w:rsidRDefault="00B51559" w:rsidP="00B51559">
      <w:pPr>
        <w:pStyle w:val="normal0"/>
        <w:rPr>
          <w:ins w:id="100" w:author="Kenneth Kon" w:date="2015-03-13T19:10:00Z"/>
        </w:rPr>
      </w:pPr>
    </w:p>
    <w:p w:rsidR="00B51559" w:rsidRDefault="00B51559" w:rsidP="00B51559">
      <w:pPr>
        <w:pStyle w:val="normal0"/>
        <w:rPr>
          <w:ins w:id="101" w:author="Kenneth Kon" w:date="2015-03-13T19:10:00Z"/>
        </w:rPr>
      </w:pPr>
    </w:p>
    <w:p w:rsidR="00B51559" w:rsidRDefault="00B51559" w:rsidP="00B51559">
      <w:pPr>
        <w:pStyle w:val="normal0"/>
        <w:rPr>
          <w:ins w:id="102" w:author="Kenneth Kon" w:date="2015-03-13T19:10:00Z"/>
        </w:rPr>
      </w:pPr>
    </w:p>
    <w:p w:rsidR="00B51559" w:rsidRDefault="00B51559" w:rsidP="00B51559">
      <w:pPr>
        <w:pStyle w:val="normal0"/>
        <w:rPr>
          <w:ins w:id="103" w:author="Kenneth Kon" w:date="2015-03-13T19:10:00Z"/>
        </w:rPr>
      </w:pPr>
    </w:p>
    <w:p w:rsidR="00B51559" w:rsidRDefault="00B51559" w:rsidP="00B51559">
      <w:pPr>
        <w:pStyle w:val="normal0"/>
        <w:rPr>
          <w:ins w:id="104" w:author="Kenneth Kon" w:date="2015-03-13T19:10:00Z"/>
        </w:rPr>
      </w:pPr>
    </w:p>
    <w:p w:rsidR="00B51559" w:rsidRDefault="00B51559" w:rsidP="00B51559">
      <w:pPr>
        <w:pStyle w:val="normal0"/>
        <w:rPr>
          <w:ins w:id="105" w:author="Kenneth Kon" w:date="2015-03-13T19:10:00Z"/>
        </w:rPr>
      </w:pPr>
    </w:p>
    <w:p w:rsidR="00B51559" w:rsidRDefault="00B51559" w:rsidP="00B51559">
      <w:pPr>
        <w:pStyle w:val="normal0"/>
        <w:rPr>
          <w:ins w:id="106" w:author="Kenneth Kon" w:date="2015-03-13T19:10:00Z"/>
        </w:rPr>
      </w:pPr>
    </w:p>
    <w:p w:rsidR="00B51559" w:rsidRDefault="00B51559" w:rsidP="00B51559">
      <w:pPr>
        <w:pStyle w:val="normal0"/>
        <w:rPr>
          <w:ins w:id="107" w:author="Kenneth Kon" w:date="2015-03-13T19:10:00Z"/>
        </w:rPr>
      </w:pPr>
    </w:p>
    <w:p w:rsidR="00B51559" w:rsidRDefault="00B51559" w:rsidP="00B51559">
      <w:pPr>
        <w:pStyle w:val="normal0"/>
        <w:rPr>
          <w:ins w:id="108" w:author="Kenneth Kon" w:date="2015-03-13T19:10:00Z"/>
        </w:rPr>
      </w:pPr>
    </w:p>
    <w:p w:rsidR="00B51559" w:rsidRDefault="00B51559" w:rsidP="00B51559">
      <w:pPr>
        <w:pStyle w:val="normal0"/>
        <w:rPr>
          <w:ins w:id="109" w:author="Kenneth Kon" w:date="2015-03-13T19:10:00Z"/>
        </w:rPr>
      </w:pPr>
    </w:p>
    <w:p w:rsidR="00B51559" w:rsidRDefault="00B51559" w:rsidP="00B51559">
      <w:pPr>
        <w:pStyle w:val="normal0"/>
        <w:rPr>
          <w:ins w:id="110" w:author="Kenneth Kon" w:date="2015-03-13T19:10:00Z"/>
        </w:rPr>
      </w:pPr>
    </w:p>
    <w:p w:rsidR="00B51559" w:rsidRDefault="00B51559" w:rsidP="00B51559">
      <w:pPr>
        <w:pStyle w:val="normal0"/>
        <w:rPr>
          <w:ins w:id="111" w:author="Kenneth Kon" w:date="2015-03-13T19:10:00Z"/>
        </w:rPr>
      </w:pPr>
      <w:ins w:id="112" w:author="Kenneth Kon" w:date="2015-03-13T19:10:00Z">
        <w:r>
          <w:rPr>
            <w:b/>
          </w:rPr>
          <w:lastRenderedPageBreak/>
          <w:t>VQ18 – Simulate Add Ride</w:t>
        </w:r>
      </w:ins>
    </w:p>
    <w:p w:rsidR="00B51559" w:rsidRDefault="006D365B" w:rsidP="00B51559">
      <w:pPr>
        <w:pStyle w:val="normal0"/>
        <w:rPr>
          <w:ins w:id="113" w:author="Kenneth Kon" w:date="2015-03-13T19:10:00Z"/>
        </w:rPr>
      </w:pPr>
      <w:ins w:id="114" w:author="Kenneth Kon" w:date="2015-03-19T22:29:00Z">
        <w:r>
          <w:rPr>
            <w:noProof/>
          </w:rPr>
          <w:drawing>
            <wp:inline distT="0" distB="0" distL="0" distR="0">
              <wp:extent cx="5478780" cy="4206240"/>
              <wp:effectExtent l="19050" t="0" r="762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478780" cy="4206240"/>
                      </a:xfrm>
                      <a:prstGeom prst="rect">
                        <a:avLst/>
                      </a:prstGeom>
                      <a:noFill/>
                      <a:ln w="9525">
                        <a:noFill/>
                        <a:miter lim="800000"/>
                        <a:headEnd/>
                        <a:tailEnd/>
                      </a:ln>
                    </pic:spPr>
                  </pic:pic>
                </a:graphicData>
              </a:graphic>
            </wp:inline>
          </w:drawing>
        </w:r>
      </w:ins>
    </w:p>
    <w:p w:rsidR="00B51559" w:rsidRDefault="00B51559" w:rsidP="00B51559">
      <w:pPr>
        <w:pStyle w:val="normal0"/>
        <w:rPr>
          <w:ins w:id="115" w:author="Kenneth Kon" w:date="2015-03-13T19:10:00Z"/>
        </w:rPr>
      </w:pPr>
    </w:p>
    <w:p w:rsidR="00B51559" w:rsidRDefault="00B51559" w:rsidP="00B51559">
      <w:pPr>
        <w:pStyle w:val="normal0"/>
        <w:rPr>
          <w:ins w:id="116" w:author="Kenneth Kon" w:date="2015-03-13T19:10:00Z"/>
        </w:rPr>
      </w:pPr>
    </w:p>
    <w:p w:rsidR="00B51559" w:rsidRDefault="00B51559" w:rsidP="00B51559">
      <w:pPr>
        <w:pStyle w:val="normal0"/>
        <w:rPr>
          <w:ins w:id="117" w:author="Kenneth Kon" w:date="2015-03-13T19:10:00Z"/>
        </w:rPr>
      </w:pPr>
    </w:p>
    <w:p w:rsidR="00B51559" w:rsidRDefault="00B51559" w:rsidP="00B51559">
      <w:pPr>
        <w:pStyle w:val="normal0"/>
        <w:rPr>
          <w:ins w:id="118" w:author="Kenneth Kon" w:date="2015-03-13T19:10:00Z"/>
        </w:rPr>
      </w:pPr>
    </w:p>
    <w:p w:rsidR="00B51559" w:rsidRDefault="00B51559" w:rsidP="00B51559">
      <w:pPr>
        <w:pStyle w:val="normal0"/>
        <w:rPr>
          <w:ins w:id="119" w:author="Kenneth Kon" w:date="2015-03-13T19:10:00Z"/>
        </w:rPr>
      </w:pPr>
    </w:p>
    <w:p w:rsidR="00B51559" w:rsidRDefault="00B51559" w:rsidP="00B51559">
      <w:pPr>
        <w:pStyle w:val="normal0"/>
        <w:rPr>
          <w:ins w:id="120" w:author="Kenneth Kon" w:date="2015-03-13T19:10:00Z"/>
        </w:rPr>
      </w:pPr>
    </w:p>
    <w:p w:rsidR="00B51559" w:rsidRDefault="00B51559" w:rsidP="00B51559">
      <w:pPr>
        <w:pStyle w:val="normal0"/>
        <w:rPr>
          <w:ins w:id="121" w:author="Kenneth Kon" w:date="2015-03-13T19:10:00Z"/>
        </w:rPr>
      </w:pPr>
    </w:p>
    <w:p w:rsidR="00B51559" w:rsidRDefault="00B51559" w:rsidP="00B51559">
      <w:pPr>
        <w:pStyle w:val="normal0"/>
        <w:rPr>
          <w:ins w:id="122" w:author="Kenneth Kon" w:date="2015-03-13T19:10:00Z"/>
        </w:rPr>
      </w:pPr>
    </w:p>
    <w:p w:rsidR="00B51559" w:rsidRDefault="00B51559" w:rsidP="00B51559">
      <w:pPr>
        <w:pStyle w:val="normal0"/>
        <w:rPr>
          <w:ins w:id="123" w:author="Kenneth Kon" w:date="2015-03-13T19:10:00Z"/>
        </w:rPr>
      </w:pPr>
    </w:p>
    <w:p w:rsidR="00B51559" w:rsidRDefault="00B51559" w:rsidP="00B51559">
      <w:pPr>
        <w:pStyle w:val="normal0"/>
        <w:rPr>
          <w:ins w:id="124" w:author="Kenneth Kon" w:date="2015-03-13T19:10:00Z"/>
        </w:rPr>
      </w:pPr>
    </w:p>
    <w:p w:rsidR="00B51559" w:rsidRDefault="00B51559" w:rsidP="00B51559">
      <w:pPr>
        <w:pStyle w:val="normal0"/>
        <w:rPr>
          <w:ins w:id="125" w:author="Kenneth Kon" w:date="2015-03-13T19:10:00Z"/>
        </w:rPr>
      </w:pPr>
    </w:p>
    <w:p w:rsidR="00B51559" w:rsidRDefault="00B51559" w:rsidP="00B51559">
      <w:pPr>
        <w:pStyle w:val="normal0"/>
        <w:rPr>
          <w:ins w:id="126" w:author="Kenneth Kon" w:date="2015-03-13T19:10:00Z"/>
        </w:rPr>
      </w:pPr>
      <w:ins w:id="127" w:author="Kenneth Kon" w:date="2015-03-13T19:10:00Z">
        <w:r>
          <w:rPr>
            <w:b/>
          </w:rPr>
          <w:t xml:space="preserve">VQ19 – Simulate Queue for Admin: </w:t>
        </w:r>
        <w:proofErr w:type="spellStart"/>
        <w:r>
          <w:rPr>
            <w:b/>
          </w:rPr>
          <w:t>Dequeue</w:t>
        </w:r>
        <w:proofErr w:type="spellEnd"/>
        <w:r>
          <w:rPr>
            <w:b/>
          </w:rPr>
          <w:t xml:space="preserve"> Rides</w:t>
        </w:r>
      </w:ins>
    </w:p>
    <w:p w:rsidR="00B51559" w:rsidRDefault="00512120" w:rsidP="00B51559">
      <w:pPr>
        <w:pStyle w:val="normal0"/>
        <w:rPr>
          <w:ins w:id="128" w:author="Kenneth Kon" w:date="2015-03-13T19:10:00Z"/>
        </w:rPr>
      </w:pPr>
      <w:ins w:id="129" w:author="Kenneth Kon" w:date="2015-03-13T19:10:00Z">
        <w:r>
          <w:rPr>
            <w:noProof/>
          </w:rPr>
          <w:lastRenderedPageBreak/>
          <w:drawing>
            <wp:inline distT="114300" distB="114300" distL="114300" distR="114300">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0" cstate="print"/>
                      <a:srcRect/>
                      <a:stretch>
                        <a:fillRect/>
                      </a:stretch>
                    </pic:blipFill>
                    <pic:spPr>
                      <a:xfrm>
                        <a:off x="0" y="0"/>
                        <a:ext cx="5943600" cy="6172200"/>
                      </a:xfrm>
                      <a:prstGeom prst="rect">
                        <a:avLst/>
                      </a:prstGeom>
                      <a:ln/>
                    </pic:spPr>
                  </pic:pic>
                </a:graphicData>
              </a:graphic>
            </wp:inline>
          </w:drawing>
        </w:r>
      </w:ins>
    </w:p>
    <w:p w:rsidR="00B51559" w:rsidRDefault="00B51559" w:rsidP="00B51559">
      <w:pPr>
        <w:pStyle w:val="normal0"/>
        <w:rPr>
          <w:ins w:id="130" w:author="Kenneth Kon" w:date="2015-03-13T19:10:00Z"/>
        </w:rPr>
      </w:pPr>
    </w:p>
    <w:p w:rsidR="00A704A9" w:rsidRPr="00A704A9" w:rsidRDefault="00A704A9" w:rsidP="00A704A9"/>
    <w:p w:rsidR="00C21AB4" w:rsidRDefault="00FA6464" w:rsidP="00A704A9">
      <w:pPr>
        <w:pStyle w:val="Heading2"/>
        <w:ind w:left="-1260" w:firstLine="1260"/>
      </w:pPr>
      <w:r w:rsidRPr="00840127">
        <w:t>3.4 Code Specification</w:t>
      </w:r>
      <w:bookmarkEnd w:id="73"/>
      <w:bookmarkEnd w:id="74"/>
      <w:bookmarkEnd w:id="76"/>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w:t>
      </w:r>
      <w:r>
        <w:rPr>
          <w:rFonts w:ascii="Times New Roman" w:hAnsi="Times New Roman" w:cs="Times New Roman"/>
        </w:rPr>
        <w:lastRenderedPageBreak/>
        <w:t xml:space="preserve">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131" w:name="_Toc228332547"/>
      <w:bookmarkStart w:id="132" w:name="_Toc374055175"/>
      <w:bookmarkStart w:id="133" w:name="_Toc267906017"/>
      <w:r>
        <w:rPr>
          <w:color w:val="548DD4" w:themeColor="text2" w:themeTint="99"/>
        </w:rPr>
        <w:br w:type="page"/>
      </w:r>
    </w:p>
    <w:p w:rsidR="00FD4318" w:rsidRDefault="00FD4318" w:rsidP="00FD4318">
      <w:pPr>
        <w:pStyle w:val="Heading1"/>
        <w:rPr>
          <w:color w:val="548DD4" w:themeColor="text2" w:themeTint="99"/>
        </w:rPr>
      </w:pPr>
      <w:bookmarkStart w:id="134" w:name="_Toc279763922"/>
      <w:r>
        <w:rPr>
          <w:color w:val="548DD4" w:themeColor="text2" w:themeTint="99"/>
        </w:rPr>
        <w:lastRenderedPageBreak/>
        <w:t>4. Glossary</w:t>
      </w:r>
      <w:bookmarkEnd w:id="134"/>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135" w:name="_Toc279763923"/>
      <w:r w:rsidRPr="00516591">
        <w:rPr>
          <w:color w:val="548DD4" w:themeColor="text2" w:themeTint="99"/>
        </w:rPr>
        <w:lastRenderedPageBreak/>
        <w:t>5. Appendix</w:t>
      </w:r>
      <w:bookmarkEnd w:id="131"/>
      <w:bookmarkEnd w:id="132"/>
      <w:bookmarkEnd w:id="133"/>
      <w:bookmarkEnd w:id="135"/>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136" w:name="_Toc228332548"/>
      <w:bookmarkStart w:id="137" w:name="_Toc374055176"/>
      <w:bookmarkStart w:id="138" w:name="_Toc267906018"/>
      <w:bookmarkStart w:id="139" w:name="_Toc279763924"/>
      <w:r w:rsidRPr="00840127">
        <w:t>5.1 Appendix A - Use case diagram</w:t>
      </w:r>
      <w:bookmarkEnd w:id="136"/>
      <w:bookmarkEnd w:id="137"/>
      <w:bookmarkEnd w:id="138"/>
      <w:r w:rsidRPr="00840127">
        <w:t xml:space="preserve"> </w:t>
      </w:r>
      <w:r w:rsidR="003C6A1C">
        <w:t>for use cases being implemented</w:t>
      </w:r>
      <w:bookmarkEnd w:id="139"/>
    </w:p>
    <w:p w:rsidR="00FA6464" w:rsidDel="00A56576" w:rsidRDefault="00FA6464" w:rsidP="00FA6464">
      <w:pPr>
        <w:rPr>
          <w:del w:id="140" w:author="Kenneth Kon" w:date="2015-03-16T11:07:00Z"/>
        </w:rPr>
      </w:pPr>
    </w:p>
    <w:p w:rsidR="00FA6464" w:rsidRDefault="00856754" w:rsidP="00FA6464">
      <w:del w:id="141" w:author="Kenneth Kon" w:date="2015-03-10T16:00:00Z">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3pt;height:337.55pt">
              <v:imagedata r:id="rId41" o:title="Use-Case Diagram VQ 2"/>
            </v:shape>
          </w:pict>
        </w:r>
      </w:del>
      <w:ins w:id="142" w:author="Kenneth Kon" w:date="2015-03-10T16:00:00Z">
        <w:r w:rsidR="00512120">
          <w:rPr>
            <w:rFonts w:ascii="Arial" w:hAnsi="Arial" w:cs="Arial"/>
            <w:b/>
            <w:bCs/>
            <w:noProof/>
            <w:color w:val="000000"/>
            <w:sz w:val="19"/>
            <w:szCs w:val="19"/>
            <w:rPrChange w:id="143">
              <w:rPr>
                <w:noProof/>
              </w:rPr>
            </w:rPrChange>
          </w:rPr>
          <w:drawing>
            <wp:inline distT="0" distB="0" distL="0" distR="0">
              <wp:extent cx="5486400" cy="2846070"/>
              <wp:effectExtent l="19050" t="0" r="0" b="0"/>
              <wp:docPr id="37" name="Picture 4"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aGeHQx_VECdUvWCYr9spfFvv5oyPXsXO_uzxEmxWkULsVW1tkOCotcXUt0EXkCC0GpNKxbY8kx2_UnAAa8hhTmiApc3_rlQGhZOdebBifXbqfNHunLQpeVTu4sSHpJY3HjlodM"/>
                      <pic:cNvPicPr>
                        <a:picLocks noChangeAspect="1" noChangeArrowheads="1"/>
                      </pic:cNvPicPr>
                    </pic:nvPicPr>
                    <pic:blipFill>
                      <a:blip r:embed="rId42"/>
                      <a:srcRect/>
                      <a:stretch>
                        <a:fillRect/>
                      </a:stretch>
                    </pic:blipFill>
                    <pic:spPr bwMode="auto">
                      <a:xfrm>
                        <a:off x="0" y="0"/>
                        <a:ext cx="5486400" cy="2846070"/>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144" w:name="_Toc228332549"/>
      <w:bookmarkStart w:id="145" w:name="_Toc374055177"/>
      <w:bookmarkStart w:id="146" w:name="_Toc267906019"/>
      <w:bookmarkStart w:id="147" w:name="_Toc279763925"/>
      <w:r w:rsidRPr="00840127">
        <w:lastRenderedPageBreak/>
        <w:t>5.2 Appendix B - Use cases being implemented (from the RD).</w:t>
      </w:r>
      <w:bookmarkEnd w:id="144"/>
      <w:bookmarkEnd w:id="145"/>
      <w:bookmarkEnd w:id="146"/>
      <w:bookmarkEnd w:id="147"/>
    </w:p>
    <w:p w:rsidR="00FA6464" w:rsidRDefault="00FA6464" w:rsidP="00FA6464"/>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148" w:name="_Toc279763926"/>
      <w:r>
        <w:t>5.3 Appendix C</w:t>
      </w:r>
      <w:r w:rsidRPr="00840127">
        <w:t xml:space="preserve"> – </w:t>
      </w:r>
      <w:r w:rsidRPr="00B376DD">
        <w:t>Documented Class Interfaces (code) for the subsystem(s) you will implement and the constraints.</w:t>
      </w:r>
      <w:bookmarkEnd w:id="148"/>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lastRenderedPageBreak/>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149" w:name="_Toc228332551"/>
      <w:bookmarkStart w:id="150" w:name="_Toc374055179"/>
      <w:bookmarkStart w:id="151"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lastRenderedPageBreak/>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152" w:name="_Toc279763927"/>
      <w:r w:rsidRPr="00840127">
        <w:t>5.4 Appendix D – Diary of Meetings</w:t>
      </w:r>
      <w:bookmarkEnd w:id="149"/>
      <w:bookmarkEnd w:id="150"/>
      <w:bookmarkEnd w:id="151"/>
      <w:bookmarkEnd w:id="152"/>
    </w:p>
    <w:p w:rsidR="00D67E35" w:rsidRPr="00DA2067" w:rsidRDefault="00D67E35" w:rsidP="00D67E35">
      <w:pPr>
        <w:pStyle w:val="NoSpacing"/>
        <w:rPr>
          <w:b/>
          <w:u w:val="single"/>
        </w:rPr>
      </w:pPr>
      <w:bookmarkStart w:id="153" w:name="_Toc371933128"/>
      <w:bookmarkStart w:id="154"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lastRenderedPageBreak/>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Pr>
        <w:rPr>
          <w:ins w:id="155" w:author="Kenneth Kon" w:date="2015-03-19T20:31:00Z"/>
        </w:rPr>
      </w:pPr>
    </w:p>
    <w:p w:rsidR="00F66EB7" w:rsidRPr="00C431C0" w:rsidRDefault="00F66EB7" w:rsidP="00F66EB7">
      <w:pPr>
        <w:pStyle w:val="NoSpacing"/>
        <w:rPr>
          <w:ins w:id="156" w:author="Kenneth Kon" w:date="2015-03-19T20:31:00Z"/>
          <w:b/>
        </w:rPr>
      </w:pPr>
      <w:ins w:id="157" w:author="Kenneth Kon" w:date="2015-03-19T20:31:00Z">
        <w:r w:rsidRPr="00C431C0">
          <w:rPr>
            <w:b/>
            <w:u w:val="single"/>
          </w:rPr>
          <w:t>Meeting  </w:t>
        </w:r>
        <w:r>
          <w:rPr>
            <w:b/>
            <w:u w:val="single"/>
          </w:rPr>
          <w:t>9</w:t>
        </w:r>
      </w:ins>
    </w:p>
    <w:p w:rsidR="00F66EB7" w:rsidRPr="00C431C0" w:rsidRDefault="00F66EB7" w:rsidP="00F66EB7">
      <w:pPr>
        <w:pStyle w:val="NoSpacing"/>
        <w:rPr>
          <w:ins w:id="158" w:author="Kenneth Kon" w:date="2015-03-19T20:31:00Z"/>
        </w:rPr>
      </w:pPr>
      <w:ins w:id="159" w:author="Kenneth Kon" w:date="2015-03-19T20:31:00Z">
        <w:r w:rsidRPr="00C431C0">
          <w:rPr>
            <w:b/>
          </w:rPr>
          <w:t>Time:</w:t>
        </w:r>
        <w:r w:rsidRPr="00C431C0">
          <w:t xml:space="preserve"> 6:15PM-7:15PM</w:t>
        </w:r>
      </w:ins>
    </w:p>
    <w:p w:rsidR="00F66EB7" w:rsidRPr="00C431C0" w:rsidRDefault="00F66EB7" w:rsidP="00F66EB7">
      <w:pPr>
        <w:pStyle w:val="NoSpacing"/>
        <w:rPr>
          <w:ins w:id="160" w:author="Kenneth Kon" w:date="2015-03-19T20:31:00Z"/>
        </w:rPr>
      </w:pPr>
      <w:ins w:id="161" w:author="Kenneth Kon" w:date="2015-03-19T20:31:00Z">
        <w:r w:rsidRPr="00C431C0">
          <w:rPr>
            <w:b/>
          </w:rPr>
          <w:t>Date:</w:t>
        </w:r>
        <w:r>
          <w:t xml:space="preserve"> 3/17</w:t>
        </w:r>
        <w:r w:rsidRPr="00C431C0">
          <w:t>/2015</w:t>
        </w:r>
      </w:ins>
    </w:p>
    <w:p w:rsidR="00F66EB7" w:rsidRPr="00C431C0" w:rsidRDefault="00F66EB7" w:rsidP="00F66EB7">
      <w:pPr>
        <w:pStyle w:val="NoSpacing"/>
        <w:rPr>
          <w:ins w:id="162" w:author="Kenneth Kon" w:date="2015-03-19T20:31:00Z"/>
          <w:b/>
        </w:rPr>
      </w:pPr>
      <w:ins w:id="163" w:author="Kenneth Kon" w:date="2015-03-19T20:31:00Z">
        <w:r w:rsidRPr="00C431C0">
          <w:rPr>
            <w:b/>
          </w:rPr>
          <w:t>Members Participated:</w:t>
        </w:r>
      </w:ins>
    </w:p>
    <w:p w:rsidR="00F66EB7" w:rsidRPr="00C431C0" w:rsidRDefault="00F66EB7" w:rsidP="00F66EB7">
      <w:pPr>
        <w:pStyle w:val="NoSpacing"/>
        <w:rPr>
          <w:ins w:id="164" w:author="Kenneth Kon" w:date="2015-03-19T20:31:00Z"/>
        </w:rPr>
      </w:pPr>
      <w:ins w:id="165"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66" w:author="Kenneth Kon" w:date="2015-03-19T20:31:00Z"/>
        </w:rPr>
      </w:pPr>
      <w:ins w:id="167" w:author="Kenneth Kon" w:date="2015-03-19T20:31:00Z">
        <w:r w:rsidRPr="00C431C0">
          <w:t>Kenneth Kon - Scrum master</w:t>
        </w:r>
      </w:ins>
    </w:p>
    <w:p w:rsidR="00F66EB7" w:rsidRPr="00C431C0" w:rsidRDefault="00F66EB7" w:rsidP="00F66EB7">
      <w:pPr>
        <w:pStyle w:val="NoSpacing"/>
        <w:rPr>
          <w:ins w:id="168" w:author="Kenneth Kon" w:date="2015-03-19T20:31:00Z"/>
        </w:rPr>
      </w:pPr>
      <w:ins w:id="169"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70" w:author="Kenneth Kon" w:date="2015-03-19T20:31:00Z"/>
        </w:rPr>
      </w:pPr>
      <w:ins w:id="171" w:author="Kenneth Kon" w:date="2015-03-19T20:31:00Z">
        <w:r w:rsidRPr="00C431C0">
          <w:rPr>
            <w:b/>
          </w:rPr>
          <w:t>Topic:</w:t>
        </w:r>
      </w:ins>
    </w:p>
    <w:p w:rsidR="00F66EB7" w:rsidRPr="00263EAE" w:rsidRDefault="00F66EB7" w:rsidP="00F66EB7">
      <w:pPr>
        <w:pStyle w:val="NoSpacing"/>
        <w:rPr>
          <w:ins w:id="172" w:author="Kenneth Kon" w:date="2015-03-19T20:31:00Z"/>
        </w:rPr>
      </w:pPr>
      <w:ins w:id="173" w:author="Kenneth Kon" w:date="2015-03-19T20:31:00Z">
        <w:r w:rsidRPr="00C431C0">
          <w:tab/>
        </w:r>
        <w:r>
          <w:t xml:space="preserve">Talked about the progress of sprint 3. Clarified on Simulate Add Ride user story. </w:t>
        </w:r>
      </w:ins>
    </w:p>
    <w:p w:rsidR="00F66EB7" w:rsidRDefault="00F66EB7" w:rsidP="00F66EB7">
      <w:pPr>
        <w:pStyle w:val="NoSpacing"/>
        <w:rPr>
          <w:ins w:id="174" w:author="Kenneth Kon" w:date="2015-03-19T20:31:00Z"/>
          <w:b/>
          <w:u w:val="single"/>
        </w:rPr>
      </w:pPr>
    </w:p>
    <w:p w:rsidR="00F66EB7" w:rsidRPr="00C431C0" w:rsidRDefault="00F66EB7" w:rsidP="00F66EB7">
      <w:pPr>
        <w:pStyle w:val="NoSpacing"/>
        <w:rPr>
          <w:ins w:id="175" w:author="Kenneth Kon" w:date="2015-03-19T20:31:00Z"/>
          <w:b/>
        </w:rPr>
      </w:pPr>
      <w:ins w:id="176" w:author="Kenneth Kon" w:date="2015-03-19T20:31:00Z">
        <w:r w:rsidRPr="00C431C0">
          <w:rPr>
            <w:b/>
            <w:u w:val="single"/>
          </w:rPr>
          <w:t>Meeting  </w:t>
        </w:r>
        <w:r>
          <w:rPr>
            <w:b/>
            <w:u w:val="single"/>
          </w:rPr>
          <w:t>10</w:t>
        </w:r>
      </w:ins>
    </w:p>
    <w:p w:rsidR="00F66EB7" w:rsidRPr="00C431C0" w:rsidRDefault="00F66EB7" w:rsidP="00F66EB7">
      <w:pPr>
        <w:pStyle w:val="NoSpacing"/>
        <w:rPr>
          <w:ins w:id="177" w:author="Kenneth Kon" w:date="2015-03-19T20:31:00Z"/>
        </w:rPr>
      </w:pPr>
      <w:ins w:id="178" w:author="Kenneth Kon" w:date="2015-03-19T20:31:00Z">
        <w:r w:rsidRPr="00C431C0">
          <w:rPr>
            <w:b/>
          </w:rPr>
          <w:t>Time:</w:t>
        </w:r>
        <w:r w:rsidRPr="00C431C0">
          <w:t xml:space="preserve"> 6:15PM-7:15PM</w:t>
        </w:r>
      </w:ins>
    </w:p>
    <w:p w:rsidR="00F66EB7" w:rsidRPr="00C431C0" w:rsidRDefault="00F66EB7" w:rsidP="00F66EB7">
      <w:pPr>
        <w:pStyle w:val="NoSpacing"/>
        <w:rPr>
          <w:ins w:id="179" w:author="Kenneth Kon" w:date="2015-03-19T20:31:00Z"/>
        </w:rPr>
      </w:pPr>
      <w:ins w:id="180" w:author="Kenneth Kon" w:date="2015-03-19T20:31:00Z">
        <w:r w:rsidRPr="00C431C0">
          <w:rPr>
            <w:b/>
          </w:rPr>
          <w:t>Date:</w:t>
        </w:r>
        <w:r>
          <w:t xml:space="preserve"> 3/20</w:t>
        </w:r>
        <w:r w:rsidRPr="00C431C0">
          <w:t>/2015</w:t>
        </w:r>
      </w:ins>
    </w:p>
    <w:p w:rsidR="00F66EB7" w:rsidRPr="00C431C0" w:rsidRDefault="00F66EB7" w:rsidP="00F66EB7">
      <w:pPr>
        <w:pStyle w:val="NoSpacing"/>
        <w:rPr>
          <w:ins w:id="181" w:author="Kenneth Kon" w:date="2015-03-19T20:31:00Z"/>
          <w:b/>
        </w:rPr>
      </w:pPr>
      <w:ins w:id="182" w:author="Kenneth Kon" w:date="2015-03-19T20:31:00Z">
        <w:r w:rsidRPr="00C431C0">
          <w:rPr>
            <w:b/>
          </w:rPr>
          <w:t>Members Participated:</w:t>
        </w:r>
      </w:ins>
    </w:p>
    <w:p w:rsidR="00F66EB7" w:rsidRPr="00C431C0" w:rsidRDefault="00F66EB7" w:rsidP="00F66EB7">
      <w:pPr>
        <w:pStyle w:val="NoSpacing"/>
        <w:rPr>
          <w:ins w:id="183" w:author="Kenneth Kon" w:date="2015-03-19T20:31:00Z"/>
        </w:rPr>
      </w:pPr>
      <w:ins w:id="184"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85" w:author="Kenneth Kon" w:date="2015-03-19T20:31:00Z"/>
        </w:rPr>
      </w:pPr>
      <w:ins w:id="186" w:author="Kenneth Kon" w:date="2015-03-19T20:31:00Z">
        <w:r w:rsidRPr="00C431C0">
          <w:t>Kenneth Kon - Scrum master</w:t>
        </w:r>
      </w:ins>
    </w:p>
    <w:p w:rsidR="00F66EB7" w:rsidRPr="00C431C0" w:rsidRDefault="00F66EB7" w:rsidP="00F66EB7">
      <w:pPr>
        <w:pStyle w:val="NoSpacing"/>
        <w:rPr>
          <w:ins w:id="187" w:author="Kenneth Kon" w:date="2015-03-19T20:31:00Z"/>
        </w:rPr>
      </w:pPr>
      <w:ins w:id="188"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89" w:author="Kenneth Kon" w:date="2015-03-19T20:31:00Z"/>
        </w:rPr>
      </w:pPr>
      <w:ins w:id="190" w:author="Kenneth Kon" w:date="2015-03-19T20:31:00Z">
        <w:r w:rsidRPr="00C431C0">
          <w:rPr>
            <w:b/>
          </w:rPr>
          <w:t>Topic:</w:t>
        </w:r>
      </w:ins>
    </w:p>
    <w:p w:rsidR="00F66EB7" w:rsidRPr="00263EAE" w:rsidRDefault="00F66EB7" w:rsidP="00F66EB7">
      <w:pPr>
        <w:pStyle w:val="NoSpacing"/>
        <w:rPr>
          <w:ins w:id="191" w:author="Kenneth Kon" w:date="2015-03-19T20:31:00Z"/>
        </w:rPr>
      </w:pPr>
      <w:ins w:id="192" w:author="Kenneth Kon" w:date="2015-03-19T20:31: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F66EB7" w:rsidRDefault="00F66EB7"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lastRenderedPageBreak/>
        <w:br w:type="page"/>
      </w:r>
    </w:p>
    <w:p w:rsidR="00FA6464" w:rsidRPr="00B30BB7" w:rsidRDefault="00B13F98" w:rsidP="00FA6464">
      <w:pPr>
        <w:pStyle w:val="Heading1"/>
        <w:rPr>
          <w:color w:val="548DD4" w:themeColor="text2" w:themeTint="99"/>
        </w:rPr>
      </w:pPr>
      <w:bookmarkStart w:id="193"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153"/>
      <w:bookmarkEnd w:id="154"/>
      <w:bookmarkEnd w:id="193"/>
    </w:p>
    <w:p w:rsidR="00FA6464" w:rsidRPr="008417CB" w:rsidRDefault="00FA6464" w:rsidP="00FA6464"/>
    <w:p w:rsidR="000E1550" w:rsidRDefault="000E1550" w:rsidP="000E1550">
      <w:r>
        <w:t>Images used:</w:t>
      </w:r>
    </w:p>
    <w:p w:rsidR="000E1550" w:rsidRDefault="000E1550" w:rsidP="000E1550"/>
    <w:p w:rsidR="000E1550" w:rsidRPr="00E613C2" w:rsidRDefault="00FC7355" w:rsidP="007B157D">
      <w:pPr>
        <w:pStyle w:val="ListParagraph"/>
        <w:widowControl w:val="0"/>
        <w:numPr>
          <w:ilvl w:val="0"/>
          <w:numId w:val="49"/>
        </w:numPr>
        <w:autoSpaceDE w:val="0"/>
        <w:autoSpaceDN w:val="0"/>
        <w:adjustRightInd w:val="0"/>
        <w:spacing w:after="0" w:line="240" w:lineRule="auto"/>
        <w:rPr>
          <w:rFonts w:eastAsia="MS Mincho"/>
        </w:rPr>
      </w:pPr>
      <w:hyperlink r:id="rId43"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4"/>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2120" w:rsidRDefault="00512120" w:rsidP="00931AB6">
      <w:r>
        <w:separator/>
      </w:r>
    </w:p>
  </w:endnote>
  <w:endnote w:type="continuationSeparator" w:id="0">
    <w:p w:rsidR="00512120" w:rsidRDefault="00512120"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151" w:rsidRDefault="00E92151" w:rsidP="00931AB6">
    <w:pPr>
      <w:pStyle w:val="Footer"/>
      <w:ind w:right="360"/>
    </w:pPr>
    <w:r>
      <w:t xml:space="preserve">Senior Project | Virtual Queue | Design Document </w:t>
    </w:r>
  </w:p>
  <w:p w:rsidR="00E92151" w:rsidRDefault="00E921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2120" w:rsidRDefault="00512120" w:rsidP="00931AB6">
      <w:r>
        <w:separator/>
      </w:r>
    </w:p>
  </w:footnote>
  <w:footnote w:type="continuationSeparator" w:id="0">
    <w:p w:rsidR="00512120" w:rsidRDefault="00512120"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F7973"/>
    <w:rsid w:val="001072D3"/>
    <w:rsid w:val="001112B2"/>
    <w:rsid w:val="0011244F"/>
    <w:rsid w:val="00153254"/>
    <w:rsid w:val="001765C0"/>
    <w:rsid w:val="00181F8B"/>
    <w:rsid w:val="00182B0E"/>
    <w:rsid w:val="0019532C"/>
    <w:rsid w:val="001D1558"/>
    <w:rsid w:val="001E4878"/>
    <w:rsid w:val="001E6A02"/>
    <w:rsid w:val="00215BD8"/>
    <w:rsid w:val="00236987"/>
    <w:rsid w:val="002C37EA"/>
    <w:rsid w:val="002C7945"/>
    <w:rsid w:val="002E39DB"/>
    <w:rsid w:val="002F4830"/>
    <w:rsid w:val="002F4FA5"/>
    <w:rsid w:val="002F73DC"/>
    <w:rsid w:val="003032C3"/>
    <w:rsid w:val="0030531C"/>
    <w:rsid w:val="003109F3"/>
    <w:rsid w:val="00315E74"/>
    <w:rsid w:val="003169B3"/>
    <w:rsid w:val="003258A2"/>
    <w:rsid w:val="0033256A"/>
    <w:rsid w:val="003965E5"/>
    <w:rsid w:val="003A08B9"/>
    <w:rsid w:val="003A634D"/>
    <w:rsid w:val="003C6A1C"/>
    <w:rsid w:val="003F6B28"/>
    <w:rsid w:val="004249E3"/>
    <w:rsid w:val="00472260"/>
    <w:rsid w:val="00496097"/>
    <w:rsid w:val="004A45E4"/>
    <w:rsid w:val="004B2B30"/>
    <w:rsid w:val="004C6AAE"/>
    <w:rsid w:val="004D4CDF"/>
    <w:rsid w:val="004F583D"/>
    <w:rsid w:val="00500ECE"/>
    <w:rsid w:val="00501360"/>
    <w:rsid w:val="00504663"/>
    <w:rsid w:val="00512120"/>
    <w:rsid w:val="00516591"/>
    <w:rsid w:val="00523983"/>
    <w:rsid w:val="00550DFE"/>
    <w:rsid w:val="00557817"/>
    <w:rsid w:val="00583B3C"/>
    <w:rsid w:val="00594577"/>
    <w:rsid w:val="005C6953"/>
    <w:rsid w:val="005D722E"/>
    <w:rsid w:val="00614F6C"/>
    <w:rsid w:val="00622858"/>
    <w:rsid w:val="0062770A"/>
    <w:rsid w:val="00634E23"/>
    <w:rsid w:val="00636B7E"/>
    <w:rsid w:val="00655C9D"/>
    <w:rsid w:val="006578E9"/>
    <w:rsid w:val="006657D8"/>
    <w:rsid w:val="0067315E"/>
    <w:rsid w:val="00675FE2"/>
    <w:rsid w:val="00677914"/>
    <w:rsid w:val="00682606"/>
    <w:rsid w:val="0068327D"/>
    <w:rsid w:val="006853AA"/>
    <w:rsid w:val="006911AB"/>
    <w:rsid w:val="00693A91"/>
    <w:rsid w:val="006A0CB7"/>
    <w:rsid w:val="006B6006"/>
    <w:rsid w:val="006B788E"/>
    <w:rsid w:val="006D30FD"/>
    <w:rsid w:val="006D365B"/>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34ACD"/>
    <w:rsid w:val="00850D66"/>
    <w:rsid w:val="00851BA2"/>
    <w:rsid w:val="00856754"/>
    <w:rsid w:val="0087000D"/>
    <w:rsid w:val="008A2C38"/>
    <w:rsid w:val="008C0B3B"/>
    <w:rsid w:val="008F6FEC"/>
    <w:rsid w:val="00921DF2"/>
    <w:rsid w:val="00926626"/>
    <w:rsid w:val="00931AB6"/>
    <w:rsid w:val="0093288C"/>
    <w:rsid w:val="00953EC6"/>
    <w:rsid w:val="00960266"/>
    <w:rsid w:val="009730F8"/>
    <w:rsid w:val="00992B9F"/>
    <w:rsid w:val="00997857"/>
    <w:rsid w:val="009A4072"/>
    <w:rsid w:val="009A5850"/>
    <w:rsid w:val="009A6A02"/>
    <w:rsid w:val="009C04BE"/>
    <w:rsid w:val="009C5C5A"/>
    <w:rsid w:val="00A058C1"/>
    <w:rsid w:val="00A261B4"/>
    <w:rsid w:val="00A27C58"/>
    <w:rsid w:val="00A334DE"/>
    <w:rsid w:val="00A56576"/>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121A"/>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73DF"/>
    <w:rsid w:val="00EF2CA8"/>
    <w:rsid w:val="00F02D49"/>
    <w:rsid w:val="00F148B0"/>
    <w:rsid w:val="00F1621E"/>
    <w:rsid w:val="00F255D9"/>
    <w:rsid w:val="00F422EB"/>
    <w:rsid w:val="00F4472A"/>
    <w:rsid w:val="00F66EB7"/>
    <w:rsid w:val="00F90AC4"/>
    <w:rsid w:val="00F91F13"/>
    <w:rsid w:val="00F93771"/>
    <w:rsid w:val="00F94855"/>
    <w:rsid w:val="00FA6464"/>
    <w:rsid w:val="00FC3B0E"/>
    <w:rsid w:val="00FC7355"/>
    <w:rsid w:val="00FC739E"/>
    <w:rsid w:val="00FD4318"/>
    <w:rsid w:val="00FD62AD"/>
    <w:rsid w:val="00FE1547"/>
    <w:rsid w:val="00FF0E44"/>
    <w:rsid w:val="00FF32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plan-family-reunions.com/themePark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AF8409-A8D9-45C2-8522-7AD054133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49</Pages>
  <Words>4272</Words>
  <Characters>24353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28568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40</cp:revision>
  <dcterms:created xsi:type="dcterms:W3CDTF">2015-02-15T21:22:00Z</dcterms:created>
  <dcterms:modified xsi:type="dcterms:W3CDTF">2015-03-20T02:29:00Z</dcterms:modified>
</cp:coreProperties>
</file>
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8276C6"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8276C6">
      <w:pPr>
        <w:pStyle w:val="TOC1"/>
        <w:tabs>
          <w:tab w:val="right" w:leader="dot" w:pos="8630"/>
        </w:tabs>
        <w:rPr>
          <w:rFonts w:asciiTheme="minorHAnsi" w:eastAsiaTheme="minorEastAsia" w:hAnsiTheme="minorHAnsi" w:cstheme="minorBidi"/>
          <w:b w:val="0"/>
          <w:noProof/>
          <w:sz w:val="24"/>
          <w:szCs w:val="24"/>
          <w:lang w:eastAsia="ja-JP"/>
        </w:rPr>
      </w:pPr>
      <w:r w:rsidRPr="008276C6">
        <w:rPr>
          <w:rFonts w:ascii="Times New Roman" w:hAnsi="Times New Roman"/>
          <w:b w:val="0"/>
        </w:rPr>
        <w:fldChar w:fldCharType="begin"/>
      </w:r>
      <w:r w:rsidR="007D2EAF" w:rsidRPr="00D43BED">
        <w:rPr>
          <w:rFonts w:ascii="Times New Roman" w:hAnsi="Times New Roman"/>
        </w:rPr>
        <w:instrText xml:space="preserve"> TOC \o "1-3" \h \z \u </w:instrText>
      </w:r>
      <w:r w:rsidRPr="008276C6">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8276C6">
        <w:rPr>
          <w:noProof/>
        </w:rPr>
        <w:fldChar w:fldCharType="begin"/>
      </w:r>
      <w:r>
        <w:rPr>
          <w:noProof/>
        </w:rPr>
        <w:instrText xml:space="preserve"> PAGEREF _Toc279763907 \h </w:instrText>
      </w:r>
      <w:r w:rsidR="008276C6">
        <w:rPr>
          <w:noProof/>
        </w:rPr>
      </w:r>
      <w:r w:rsidR="008276C6">
        <w:rPr>
          <w:noProof/>
        </w:rPr>
        <w:fldChar w:fldCharType="separate"/>
      </w:r>
      <w:r>
        <w:rPr>
          <w:noProof/>
        </w:rPr>
        <w:t>5</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8276C6">
        <w:rPr>
          <w:noProof/>
        </w:rPr>
        <w:fldChar w:fldCharType="begin"/>
      </w:r>
      <w:r>
        <w:rPr>
          <w:noProof/>
        </w:rPr>
        <w:instrText xml:space="preserve"> PAGEREF _Toc279763908 \h </w:instrText>
      </w:r>
      <w:r w:rsidR="008276C6">
        <w:rPr>
          <w:noProof/>
        </w:rPr>
      </w:r>
      <w:r w:rsidR="008276C6">
        <w:rPr>
          <w:noProof/>
        </w:rPr>
        <w:fldChar w:fldCharType="separate"/>
      </w:r>
      <w:r>
        <w:rPr>
          <w:noProof/>
        </w:rPr>
        <w:t>5</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8276C6">
        <w:rPr>
          <w:noProof/>
        </w:rPr>
        <w:fldChar w:fldCharType="begin"/>
      </w:r>
      <w:r>
        <w:rPr>
          <w:noProof/>
        </w:rPr>
        <w:instrText xml:space="preserve"> PAGEREF _Toc279763909 \h </w:instrText>
      </w:r>
      <w:r w:rsidR="008276C6">
        <w:rPr>
          <w:noProof/>
        </w:rPr>
      </w:r>
      <w:r w:rsidR="008276C6">
        <w:rPr>
          <w:noProof/>
        </w:rPr>
        <w:fldChar w:fldCharType="separate"/>
      </w:r>
      <w:r>
        <w:rPr>
          <w:noProof/>
        </w:rPr>
        <w:t>6</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8276C6">
        <w:rPr>
          <w:noProof/>
        </w:rPr>
        <w:fldChar w:fldCharType="begin"/>
      </w:r>
      <w:r>
        <w:rPr>
          <w:noProof/>
        </w:rPr>
        <w:instrText xml:space="preserve"> PAGEREF _Toc279763910 \h </w:instrText>
      </w:r>
      <w:r w:rsidR="008276C6">
        <w:rPr>
          <w:noProof/>
        </w:rPr>
      </w:r>
      <w:r w:rsidR="008276C6">
        <w:rPr>
          <w:noProof/>
        </w:rPr>
        <w:fldChar w:fldCharType="separate"/>
      </w:r>
      <w:r>
        <w:rPr>
          <w:noProof/>
        </w:rPr>
        <w:t>6</w:t>
      </w:r>
      <w:r w:rsidR="008276C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8276C6">
        <w:rPr>
          <w:noProof/>
        </w:rPr>
        <w:fldChar w:fldCharType="begin"/>
      </w:r>
      <w:r>
        <w:rPr>
          <w:noProof/>
        </w:rPr>
        <w:instrText xml:space="preserve"> PAGEREF _Toc279763911 \h </w:instrText>
      </w:r>
      <w:r w:rsidR="008276C6">
        <w:rPr>
          <w:noProof/>
        </w:rPr>
      </w:r>
      <w:r w:rsidR="008276C6">
        <w:rPr>
          <w:noProof/>
        </w:rPr>
        <w:fldChar w:fldCharType="separate"/>
      </w:r>
      <w:r>
        <w:rPr>
          <w:noProof/>
        </w:rPr>
        <w:t>8</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8276C6">
        <w:rPr>
          <w:noProof/>
        </w:rPr>
        <w:fldChar w:fldCharType="begin"/>
      </w:r>
      <w:r>
        <w:rPr>
          <w:noProof/>
        </w:rPr>
        <w:instrText xml:space="preserve"> PAGEREF _Toc279763912 \h </w:instrText>
      </w:r>
      <w:r w:rsidR="008276C6">
        <w:rPr>
          <w:noProof/>
        </w:rPr>
      </w:r>
      <w:r w:rsidR="008276C6">
        <w:rPr>
          <w:noProof/>
        </w:rPr>
        <w:fldChar w:fldCharType="separate"/>
      </w:r>
      <w:r>
        <w:rPr>
          <w:noProof/>
        </w:rPr>
        <w:t>8</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8276C6">
        <w:rPr>
          <w:noProof/>
        </w:rPr>
        <w:fldChar w:fldCharType="begin"/>
      </w:r>
      <w:r>
        <w:rPr>
          <w:noProof/>
        </w:rPr>
        <w:instrText xml:space="preserve"> PAGEREF _Toc279763913 \h </w:instrText>
      </w:r>
      <w:r w:rsidR="008276C6">
        <w:rPr>
          <w:noProof/>
        </w:rPr>
      </w:r>
      <w:r w:rsidR="008276C6">
        <w:rPr>
          <w:noProof/>
        </w:rPr>
        <w:fldChar w:fldCharType="separate"/>
      </w:r>
      <w:r>
        <w:rPr>
          <w:noProof/>
        </w:rPr>
        <w:t>9</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8276C6">
        <w:rPr>
          <w:noProof/>
        </w:rPr>
        <w:fldChar w:fldCharType="begin"/>
      </w:r>
      <w:r>
        <w:rPr>
          <w:noProof/>
        </w:rPr>
        <w:instrText xml:space="preserve"> PAGEREF _Toc279763914 \h </w:instrText>
      </w:r>
      <w:r w:rsidR="008276C6">
        <w:rPr>
          <w:noProof/>
        </w:rPr>
      </w:r>
      <w:r w:rsidR="008276C6">
        <w:rPr>
          <w:noProof/>
        </w:rPr>
        <w:fldChar w:fldCharType="separate"/>
      </w:r>
      <w:r>
        <w:rPr>
          <w:noProof/>
        </w:rPr>
        <w:t>11</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8276C6">
        <w:rPr>
          <w:noProof/>
        </w:rPr>
        <w:fldChar w:fldCharType="begin"/>
      </w:r>
      <w:r>
        <w:rPr>
          <w:noProof/>
        </w:rPr>
        <w:instrText xml:space="preserve"> PAGEREF _Toc279763915 \h </w:instrText>
      </w:r>
      <w:r w:rsidR="008276C6">
        <w:rPr>
          <w:noProof/>
        </w:rPr>
      </w:r>
      <w:r w:rsidR="008276C6">
        <w:rPr>
          <w:noProof/>
        </w:rPr>
        <w:fldChar w:fldCharType="separate"/>
      </w:r>
      <w:r>
        <w:rPr>
          <w:noProof/>
        </w:rPr>
        <w:t>12</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8276C6">
        <w:rPr>
          <w:noProof/>
        </w:rPr>
        <w:fldChar w:fldCharType="begin"/>
      </w:r>
      <w:r>
        <w:rPr>
          <w:noProof/>
        </w:rPr>
        <w:instrText xml:space="preserve"> PAGEREF _Toc279763916 \h </w:instrText>
      </w:r>
      <w:r w:rsidR="008276C6">
        <w:rPr>
          <w:noProof/>
        </w:rPr>
      </w:r>
      <w:r w:rsidR="008276C6">
        <w:rPr>
          <w:noProof/>
        </w:rPr>
        <w:fldChar w:fldCharType="separate"/>
      </w:r>
      <w:r>
        <w:rPr>
          <w:noProof/>
        </w:rPr>
        <w:t>13</w:t>
      </w:r>
      <w:r w:rsidR="008276C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8276C6">
        <w:rPr>
          <w:noProof/>
        </w:rPr>
        <w:fldChar w:fldCharType="begin"/>
      </w:r>
      <w:r>
        <w:rPr>
          <w:noProof/>
        </w:rPr>
        <w:instrText xml:space="preserve"> PAGEREF _Toc279763917 \h </w:instrText>
      </w:r>
      <w:r w:rsidR="008276C6">
        <w:rPr>
          <w:noProof/>
        </w:rPr>
      </w:r>
      <w:r w:rsidR="008276C6">
        <w:rPr>
          <w:noProof/>
        </w:rPr>
        <w:fldChar w:fldCharType="separate"/>
      </w:r>
      <w:r>
        <w:rPr>
          <w:noProof/>
        </w:rPr>
        <w:t>15</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8276C6">
        <w:rPr>
          <w:noProof/>
        </w:rPr>
        <w:fldChar w:fldCharType="begin"/>
      </w:r>
      <w:r>
        <w:rPr>
          <w:noProof/>
        </w:rPr>
        <w:instrText xml:space="preserve"> PAGEREF _Toc279763918 \h </w:instrText>
      </w:r>
      <w:r w:rsidR="008276C6">
        <w:rPr>
          <w:noProof/>
        </w:rPr>
      </w:r>
      <w:r w:rsidR="008276C6">
        <w:rPr>
          <w:noProof/>
        </w:rPr>
        <w:fldChar w:fldCharType="separate"/>
      </w:r>
      <w:r>
        <w:rPr>
          <w:noProof/>
        </w:rPr>
        <w:t>15</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8276C6">
        <w:rPr>
          <w:noProof/>
        </w:rPr>
        <w:fldChar w:fldCharType="begin"/>
      </w:r>
      <w:r>
        <w:rPr>
          <w:noProof/>
        </w:rPr>
        <w:instrText xml:space="preserve"> PAGEREF _Toc279763919 \h </w:instrText>
      </w:r>
      <w:r w:rsidR="008276C6">
        <w:rPr>
          <w:noProof/>
        </w:rPr>
      </w:r>
      <w:r w:rsidR="008276C6">
        <w:rPr>
          <w:noProof/>
        </w:rPr>
        <w:fldChar w:fldCharType="separate"/>
      </w:r>
      <w:r>
        <w:rPr>
          <w:noProof/>
        </w:rPr>
        <w:t>16</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8276C6">
        <w:rPr>
          <w:noProof/>
        </w:rPr>
        <w:fldChar w:fldCharType="begin"/>
      </w:r>
      <w:r>
        <w:rPr>
          <w:noProof/>
        </w:rPr>
        <w:instrText xml:space="preserve"> PAGEREF _Toc279763920 \h </w:instrText>
      </w:r>
      <w:r w:rsidR="008276C6">
        <w:rPr>
          <w:noProof/>
        </w:rPr>
      </w:r>
      <w:r w:rsidR="008276C6">
        <w:rPr>
          <w:noProof/>
        </w:rPr>
        <w:fldChar w:fldCharType="separate"/>
      </w:r>
      <w:r>
        <w:rPr>
          <w:noProof/>
        </w:rPr>
        <w:t>21</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8276C6">
        <w:rPr>
          <w:noProof/>
        </w:rPr>
        <w:fldChar w:fldCharType="begin"/>
      </w:r>
      <w:r>
        <w:rPr>
          <w:noProof/>
        </w:rPr>
        <w:instrText xml:space="preserve"> PAGEREF _Toc279763921 \h </w:instrText>
      </w:r>
      <w:r w:rsidR="008276C6">
        <w:rPr>
          <w:noProof/>
        </w:rPr>
      </w:r>
      <w:r w:rsidR="008276C6">
        <w:rPr>
          <w:noProof/>
        </w:rPr>
        <w:fldChar w:fldCharType="separate"/>
      </w:r>
      <w:r>
        <w:rPr>
          <w:noProof/>
        </w:rPr>
        <w:t>28</w:t>
      </w:r>
      <w:r w:rsidR="008276C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8276C6">
        <w:rPr>
          <w:noProof/>
        </w:rPr>
        <w:fldChar w:fldCharType="begin"/>
      </w:r>
      <w:r>
        <w:rPr>
          <w:noProof/>
        </w:rPr>
        <w:instrText xml:space="preserve"> PAGEREF _Toc279763922 \h </w:instrText>
      </w:r>
      <w:r w:rsidR="008276C6">
        <w:rPr>
          <w:noProof/>
        </w:rPr>
      </w:r>
      <w:r w:rsidR="008276C6">
        <w:rPr>
          <w:noProof/>
        </w:rPr>
        <w:fldChar w:fldCharType="separate"/>
      </w:r>
      <w:r>
        <w:rPr>
          <w:noProof/>
        </w:rPr>
        <w:t>29</w:t>
      </w:r>
      <w:r w:rsidR="008276C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8276C6">
        <w:rPr>
          <w:noProof/>
        </w:rPr>
        <w:fldChar w:fldCharType="begin"/>
      </w:r>
      <w:r>
        <w:rPr>
          <w:noProof/>
        </w:rPr>
        <w:instrText xml:space="preserve"> PAGEREF _Toc279763923 \h </w:instrText>
      </w:r>
      <w:r w:rsidR="008276C6">
        <w:rPr>
          <w:noProof/>
        </w:rPr>
      </w:r>
      <w:r w:rsidR="008276C6">
        <w:rPr>
          <w:noProof/>
        </w:rPr>
        <w:fldChar w:fldCharType="separate"/>
      </w:r>
      <w:r>
        <w:rPr>
          <w:noProof/>
        </w:rPr>
        <w:t>30</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8276C6">
        <w:rPr>
          <w:noProof/>
        </w:rPr>
        <w:fldChar w:fldCharType="begin"/>
      </w:r>
      <w:r>
        <w:rPr>
          <w:noProof/>
        </w:rPr>
        <w:instrText xml:space="preserve"> PAGEREF _Toc279763924 \h </w:instrText>
      </w:r>
      <w:r w:rsidR="008276C6">
        <w:rPr>
          <w:noProof/>
        </w:rPr>
      </w:r>
      <w:r w:rsidR="008276C6">
        <w:rPr>
          <w:noProof/>
        </w:rPr>
        <w:fldChar w:fldCharType="separate"/>
      </w:r>
      <w:r>
        <w:rPr>
          <w:noProof/>
        </w:rPr>
        <w:t>30</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8276C6">
        <w:rPr>
          <w:noProof/>
        </w:rPr>
        <w:fldChar w:fldCharType="begin"/>
      </w:r>
      <w:r>
        <w:rPr>
          <w:noProof/>
        </w:rPr>
        <w:instrText xml:space="preserve"> PAGEREF _Toc279763925 \h </w:instrText>
      </w:r>
      <w:r w:rsidR="008276C6">
        <w:rPr>
          <w:noProof/>
        </w:rPr>
      </w:r>
      <w:r w:rsidR="008276C6">
        <w:rPr>
          <w:noProof/>
        </w:rPr>
        <w:fldChar w:fldCharType="separate"/>
      </w:r>
      <w:r>
        <w:rPr>
          <w:noProof/>
        </w:rPr>
        <w:t>31</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8276C6">
        <w:rPr>
          <w:noProof/>
        </w:rPr>
        <w:fldChar w:fldCharType="begin"/>
      </w:r>
      <w:r>
        <w:rPr>
          <w:noProof/>
        </w:rPr>
        <w:instrText xml:space="preserve"> PAGEREF _Toc279763926 \h </w:instrText>
      </w:r>
      <w:r w:rsidR="008276C6">
        <w:rPr>
          <w:noProof/>
        </w:rPr>
      </w:r>
      <w:r w:rsidR="008276C6">
        <w:rPr>
          <w:noProof/>
        </w:rPr>
        <w:fldChar w:fldCharType="separate"/>
      </w:r>
      <w:r>
        <w:rPr>
          <w:noProof/>
        </w:rPr>
        <w:t>44</w:t>
      </w:r>
      <w:r w:rsidR="008276C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8276C6">
        <w:rPr>
          <w:noProof/>
        </w:rPr>
        <w:fldChar w:fldCharType="begin"/>
      </w:r>
      <w:r>
        <w:rPr>
          <w:noProof/>
        </w:rPr>
        <w:instrText xml:space="preserve"> PAGEREF _Toc279763927 \h </w:instrText>
      </w:r>
      <w:r w:rsidR="008276C6">
        <w:rPr>
          <w:noProof/>
        </w:rPr>
      </w:r>
      <w:r w:rsidR="008276C6">
        <w:rPr>
          <w:noProof/>
        </w:rPr>
        <w:fldChar w:fldCharType="separate"/>
      </w:r>
      <w:r>
        <w:rPr>
          <w:noProof/>
        </w:rPr>
        <w:t>49</w:t>
      </w:r>
      <w:r w:rsidR="008276C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8276C6">
        <w:rPr>
          <w:noProof/>
        </w:rPr>
        <w:fldChar w:fldCharType="begin"/>
      </w:r>
      <w:r>
        <w:rPr>
          <w:noProof/>
        </w:rPr>
        <w:instrText xml:space="preserve"> PAGEREF _Toc279763928 \h </w:instrText>
      </w:r>
      <w:r w:rsidR="008276C6">
        <w:rPr>
          <w:noProof/>
        </w:rPr>
      </w:r>
      <w:r w:rsidR="008276C6">
        <w:rPr>
          <w:noProof/>
        </w:rPr>
        <w:fldChar w:fldCharType="separate"/>
      </w:r>
      <w:r>
        <w:rPr>
          <w:noProof/>
        </w:rPr>
        <w:t>57</w:t>
      </w:r>
      <w:r w:rsidR="008276C6">
        <w:rPr>
          <w:noProof/>
        </w:rPr>
        <w:fldChar w:fldCharType="end"/>
      </w:r>
    </w:p>
    <w:p w:rsidR="007D2EAF" w:rsidRDefault="008276C6"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xml:space="preserve">, </w:t>
      </w:r>
      <w:proofErr w:type="spellStart"/>
      <w:r>
        <w:rPr>
          <w:rFonts w:eastAsia="Arial"/>
          <w:color w:val="000000"/>
          <w:sz w:val="22"/>
          <w:szCs w:val="22"/>
        </w:rPr>
        <w:t>event</w:t>
      </w:r>
      <w:proofErr w:type="spellEnd"/>
      <w:r>
        <w:rPr>
          <w:rFonts w:eastAsia="Arial"/>
          <w:color w:val="000000"/>
          <w:sz w:val="22"/>
          <w:szCs w:val="22"/>
        </w:rPr>
        <w:t xml:space="preserve">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sz w:val="22"/>
          <w:szCs w:val="22"/>
        </w:rPr>
        <w:t>dequeue</w:t>
      </w:r>
      <w:proofErr w:type="spellEnd"/>
      <w:r>
        <w:rPr>
          <w:rFonts w:eastAsia="Arial"/>
          <w:color w:val="000000"/>
          <w:sz w:val="22"/>
          <w:szCs w:val="22"/>
        </w:rPr>
        <w:t xml:space="preserv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w:t>
      </w:r>
      <w:proofErr w:type="spellStart"/>
      <w:r w:rsidRPr="004D4CDF">
        <w:rPr>
          <w:color w:val="000000"/>
          <w:sz w:val="22"/>
          <w:szCs w:val="22"/>
        </w:rPr>
        <w:t>MySQL</w:t>
      </w:r>
      <w:proofErr w:type="spellEnd"/>
      <w:r w:rsidRPr="004D4CDF">
        <w:rPr>
          <w:color w:val="000000"/>
          <w:sz w:val="22"/>
          <w:szCs w:val="22"/>
        </w:rPr>
        <w:t xml:space="preserve">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pStyle w:val="NoSpacing"/>
      </w:pPr>
    </w:p>
    <w:p w:rsidR="00FD62AD" w:rsidRDefault="00FD62AD" w:rsidP="00FD62AD"/>
    <w:p w:rsidR="004B2B30" w:rsidRPr="00FD62AD" w:rsidRDefault="00E92151" w:rsidP="00FD62AD">
      <w:ins w:id="38" w:author="Kenneth Kon" w:date="2015-03-10T16:10:00Z">
        <w:r>
          <w:rPr>
            <w:rFonts w:ascii="Arial" w:hAnsi="Arial" w:cs="Arial"/>
            <w:b/>
            <w:bCs/>
            <w:noProof/>
            <w:color w:val="000000"/>
            <w:sz w:val="23"/>
            <w:szCs w:val="23"/>
            <w:rPrChange w:id="39" w:author="Unknown">
              <w:rPr>
                <w:noProof/>
              </w:rPr>
            </w:rPrChange>
          </w:rPr>
          <w:lastRenderedPageBreak/>
          <w:drawing>
            <wp:inline distT="0" distB="0" distL="0" distR="0">
              <wp:extent cx="5486400" cy="5944579"/>
              <wp:effectExtent l="19050" t="0" r="0" b="0"/>
              <wp:docPr id="38"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2"/>
                      <a:srcRect/>
                      <a:stretch>
                        <a:fillRect/>
                      </a:stretch>
                    </pic:blipFill>
                    <pic:spPr bwMode="auto">
                      <a:xfrm>
                        <a:off x="0" y="0"/>
                        <a:ext cx="5486400" cy="5944579"/>
                      </a:xfrm>
                      <a:prstGeom prst="rect">
                        <a:avLst/>
                      </a:prstGeom>
                      <a:noFill/>
                      <a:ln w="9525">
                        <a:noFill/>
                        <a:miter lim="800000"/>
                        <a:headEnd/>
                        <a:tailEnd/>
                      </a:ln>
                    </pic:spPr>
                  </pic:pic>
                </a:graphicData>
              </a:graphic>
            </wp:inline>
          </w:drawing>
        </w:r>
      </w:ins>
    </w:p>
    <w:p w:rsidR="00B522A0" w:rsidRDefault="00B522A0" w:rsidP="00B522A0">
      <w:pPr>
        <w:pStyle w:val="Heading2"/>
      </w:pPr>
      <w:bookmarkStart w:id="40" w:name="_Toc279763916"/>
      <w:r w:rsidRPr="00840127">
        <w:t>2.5 Security/Privacy</w:t>
      </w:r>
      <w:bookmarkEnd w:id="36"/>
      <w:bookmarkEnd w:id="37"/>
      <w:bookmarkEnd w:id="40"/>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41" w:name="_Toc267906012"/>
      <w:r>
        <w:rPr>
          <w:color w:val="4F81BD"/>
        </w:rPr>
        <w:br w:type="page"/>
      </w:r>
    </w:p>
    <w:p w:rsidR="00FD62AD" w:rsidRDefault="00B522A0" w:rsidP="00B522A0">
      <w:pPr>
        <w:pStyle w:val="Heading1"/>
        <w:rPr>
          <w:rFonts w:ascii="Times New Roman" w:hAnsi="Times New Roman"/>
          <w:color w:val="4F81BD"/>
        </w:rPr>
      </w:pPr>
      <w:bookmarkStart w:id="42" w:name="_Toc279763917"/>
      <w:r w:rsidRPr="00B522A0">
        <w:rPr>
          <w:rFonts w:ascii="Times New Roman" w:hAnsi="Times New Roman"/>
          <w:color w:val="4F81BD"/>
        </w:rPr>
        <w:lastRenderedPageBreak/>
        <w:t>3. Detailed Design</w:t>
      </w:r>
      <w:bookmarkEnd w:id="41"/>
      <w:bookmarkEnd w:id="42"/>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3" w:name="_Toc228332542"/>
      <w:bookmarkStart w:id="44" w:name="_Toc374055170"/>
      <w:bookmarkStart w:id="45" w:name="_Toc267906013"/>
      <w:bookmarkStart w:id="46" w:name="_Toc279763918"/>
      <w:r w:rsidRPr="00840127">
        <w:t>3.1 Overview</w:t>
      </w:r>
      <w:bookmarkEnd w:id="43"/>
      <w:bookmarkEnd w:id="44"/>
      <w:bookmarkEnd w:id="45"/>
      <w:bookmarkEnd w:id="46"/>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w:t>
      </w:r>
      <w:proofErr w:type="spellStart"/>
      <w:r>
        <w:rPr>
          <w:sz w:val="22"/>
          <w:szCs w:val="22"/>
        </w:rPr>
        <w:t>responsabilities</w:t>
      </w:r>
      <w:proofErr w:type="spellEnd"/>
      <w:r>
        <w:rPr>
          <w:sz w:val="22"/>
          <w:szCs w:val="22"/>
        </w:rPr>
        <w:t xml:space="preserve">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7" w:name="_Toc374055171"/>
      <w:bookmarkStart w:id="48" w:name="_Toc267906014"/>
      <w:bookmarkStart w:id="49" w:name="_Toc279763919"/>
      <w:r w:rsidRPr="00840127">
        <w:t>3.2 Static models</w:t>
      </w:r>
      <w:bookmarkEnd w:id="47"/>
      <w:bookmarkEnd w:id="48"/>
      <w:bookmarkEnd w:id="49"/>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50" w:name="_Toc374055172"/>
      <w:bookmarkStart w:id="51" w:name="_Toc267906015"/>
      <w:bookmarkStart w:id="52" w:name="_Toc279763920"/>
      <w:r w:rsidRPr="00840127">
        <w:t>3.3 Dynamic Model</w:t>
      </w:r>
      <w:bookmarkEnd w:id="50"/>
      <w:bookmarkEnd w:id="51"/>
      <w:bookmarkEnd w:id="52"/>
      <w:r w:rsidRPr="00840127">
        <w:t xml:space="preserve"> </w:t>
      </w:r>
      <w:bookmarkStart w:id="53" w:name="_Toc374055173"/>
      <w:bookmarkStart w:id="54"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F6FEC" w:rsidRDefault="008F6FEC" w:rsidP="008F6FEC">
      <w:pPr>
        <w:rPr>
          <w:u w:val="single"/>
        </w:rPr>
      </w:pPr>
      <w:r>
        <w:rPr>
          <w:u w:val="single"/>
        </w:rPr>
        <w:lastRenderedPageBreak/>
        <w:t>VQ15</w:t>
      </w:r>
      <w:r w:rsidRPr="001443F1">
        <w:rPr>
          <w:u w:val="single"/>
        </w:rPr>
        <w:t xml:space="preserve"> – </w:t>
      </w:r>
      <w:r>
        <w:rPr>
          <w:u w:val="single"/>
        </w:rPr>
        <w:t xml:space="preserve"> Find Wait Times</w:t>
      </w:r>
      <w:r w:rsidR="00A261B4">
        <w:rPr>
          <w:noProof/>
          <w:u w:val="single"/>
        </w:rPr>
        <w:drawing>
          <wp:inline distT="0" distB="0" distL="0" distR="0">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A334DE" w:rsidRDefault="00A334DE" w:rsidP="008F6FEC">
      <w:pPr>
        <w:rPr>
          <w:u w:val="single"/>
        </w:rPr>
      </w:pPr>
    </w:p>
    <w:p w:rsidR="00F93771" w:rsidRDefault="00F93771" w:rsidP="008F6FEC">
      <w:pPr>
        <w:rPr>
          <w:u w:val="single"/>
        </w:rPr>
      </w:pPr>
    </w:p>
    <w:p w:rsidR="00A261B4" w:rsidRDefault="00A261B4" w:rsidP="00C21AB4">
      <w:pPr>
        <w:pStyle w:val="Heading2"/>
      </w:pPr>
      <w:bookmarkStart w:id="55" w:name="_Toc279763921"/>
    </w:p>
    <w:p w:rsidR="00A261B4" w:rsidRPr="003A08B9" w:rsidRDefault="003A08B9" w:rsidP="00C21AB4">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VQ16</w:t>
      </w:r>
      <w:r w:rsidR="00A261B4"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Add Queue</w:t>
      </w:r>
    </w:p>
    <w:p w:rsidR="00A704A9" w:rsidRDefault="00E92151" w:rsidP="00A261B4">
      <w:pPr>
        <w:pStyle w:val="Heading2"/>
        <w:ind w:left="-12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3pt;height:312pt">
            <v:imagedata r:id="rId32" o:title="Queue-Sequence Diagram"/>
          </v:shape>
        </w:pict>
      </w:r>
      <w:r w:rsidR="00A261B4">
        <w:tab/>
      </w:r>
      <w:r w:rsidR="00A261B4">
        <w:tab/>
      </w:r>
    </w:p>
    <w:p w:rsidR="00A704A9" w:rsidRDefault="00A704A9" w:rsidP="00A261B4">
      <w:pPr>
        <w:pStyle w:val="Heading2"/>
        <w:ind w:left="-1260"/>
      </w:pPr>
      <w:r>
        <w:t xml:space="preserve">                      </w:t>
      </w:r>
    </w:p>
    <w:p w:rsidR="00A704A9" w:rsidRPr="00A704A9" w:rsidRDefault="00A704A9" w:rsidP="00A704A9"/>
    <w:p w:rsidR="00A704A9" w:rsidRPr="003A08B9" w:rsidRDefault="00A704A9" w:rsidP="00A704A9">
      <w:pPr>
        <w:pStyle w:val="Heading2"/>
        <w:rPr>
          <w:rFonts w:ascii="Times New Roman" w:hAnsi="Times New Roman"/>
          <w:color w:val="auto"/>
          <w:sz w:val="24"/>
          <w:szCs w:val="24"/>
          <w:u w:val="single"/>
        </w:rPr>
      </w:pPr>
      <w:r>
        <w:rPr>
          <w:rFonts w:ascii="Times New Roman" w:hAnsi="Times New Roman"/>
          <w:color w:val="auto"/>
          <w:sz w:val="24"/>
          <w:szCs w:val="24"/>
          <w:u w:val="single"/>
        </w:rPr>
        <w:lastRenderedPageBreak/>
        <w:t>VQ17</w:t>
      </w:r>
      <w:r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 xml:space="preserve"> </w:t>
      </w:r>
      <w:r>
        <w:rPr>
          <w:rFonts w:ascii="Times New Roman" w:hAnsi="Times New Roman"/>
          <w:b w:val="0"/>
          <w:color w:val="auto"/>
          <w:sz w:val="24"/>
          <w:szCs w:val="24"/>
          <w:u w:val="single"/>
        </w:rPr>
        <w:t xml:space="preserve">Visitor </w:t>
      </w:r>
      <w:proofErr w:type="spellStart"/>
      <w:r>
        <w:rPr>
          <w:rFonts w:ascii="Times New Roman" w:hAnsi="Times New Roman"/>
          <w:b w:val="0"/>
          <w:color w:val="auto"/>
          <w:sz w:val="24"/>
          <w:szCs w:val="24"/>
          <w:u w:val="single"/>
        </w:rPr>
        <w:t>De</w:t>
      </w:r>
      <w:r w:rsidRPr="00A704A9">
        <w:rPr>
          <w:rFonts w:ascii="Times New Roman" w:hAnsi="Times New Roman"/>
          <w:b w:val="0"/>
          <w:color w:val="auto"/>
          <w:sz w:val="24"/>
          <w:szCs w:val="24"/>
          <w:u w:val="single"/>
        </w:rPr>
        <w:t>Queue</w:t>
      </w:r>
      <w:proofErr w:type="spellEnd"/>
    </w:p>
    <w:p w:rsidR="00A704A9" w:rsidRDefault="00A704A9" w:rsidP="00A261B4">
      <w:pPr>
        <w:pStyle w:val="Heading2"/>
        <w:ind w:left="-1260"/>
        <w:rPr>
          <w:noProof/>
        </w:rPr>
      </w:pPr>
    </w:p>
    <w:p w:rsidR="00A704A9" w:rsidRDefault="00A704A9" w:rsidP="00A261B4">
      <w:pPr>
        <w:pStyle w:val="Heading2"/>
        <w:ind w:left="-1260"/>
      </w:pPr>
      <w:r>
        <w:rPr>
          <w:noProof/>
        </w:rPr>
        <w:drawing>
          <wp:inline distT="0" distB="0" distL="0" distR="0">
            <wp:extent cx="6753225" cy="3875765"/>
            <wp:effectExtent l="19050" t="0" r="9525" b="0"/>
            <wp:docPr id="1"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525" cy="3877659"/>
                    </a:xfrm>
                    <a:prstGeom prst="rect">
                      <a:avLst/>
                    </a:prstGeom>
                    <a:noFill/>
                    <a:ln>
                      <a:noFill/>
                    </a:ln>
                  </pic:spPr>
                </pic:pic>
              </a:graphicData>
            </a:graphic>
          </wp:inline>
        </w:drawing>
      </w:r>
    </w:p>
    <w:p w:rsidR="00A704A9" w:rsidRDefault="00A704A9" w:rsidP="00A704A9"/>
    <w:p w:rsidR="00A704A9" w:rsidRPr="00A704A9" w:rsidRDefault="00A704A9" w:rsidP="00A704A9"/>
    <w:p w:rsidR="00C21AB4" w:rsidRDefault="00FA6464" w:rsidP="00A704A9">
      <w:pPr>
        <w:pStyle w:val="Heading2"/>
        <w:ind w:left="-1260" w:firstLine="1260"/>
      </w:pPr>
      <w:r w:rsidRPr="00840127">
        <w:t>3.4 Code Specification</w:t>
      </w:r>
      <w:bookmarkEnd w:id="53"/>
      <w:bookmarkEnd w:id="54"/>
      <w:bookmarkEnd w:id="55"/>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56" w:name="_Toc228332547"/>
      <w:bookmarkStart w:id="57" w:name="_Toc374055175"/>
      <w:bookmarkStart w:id="58" w:name="_Toc267906017"/>
      <w:r>
        <w:rPr>
          <w:color w:val="548DD4" w:themeColor="text2" w:themeTint="99"/>
        </w:rPr>
        <w:br w:type="page"/>
      </w:r>
    </w:p>
    <w:p w:rsidR="00FD4318" w:rsidRDefault="00FD4318" w:rsidP="00FD4318">
      <w:pPr>
        <w:pStyle w:val="Heading1"/>
        <w:rPr>
          <w:color w:val="548DD4" w:themeColor="text2" w:themeTint="99"/>
        </w:rPr>
      </w:pPr>
      <w:bookmarkStart w:id="59" w:name="_Toc279763922"/>
      <w:r>
        <w:rPr>
          <w:color w:val="548DD4" w:themeColor="text2" w:themeTint="99"/>
        </w:rPr>
        <w:lastRenderedPageBreak/>
        <w:t>4. Glossary</w:t>
      </w:r>
      <w:bookmarkEnd w:id="59"/>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60" w:name="_Toc279763923"/>
      <w:r w:rsidRPr="00516591">
        <w:rPr>
          <w:color w:val="548DD4" w:themeColor="text2" w:themeTint="99"/>
        </w:rPr>
        <w:lastRenderedPageBreak/>
        <w:t>5. Appendix</w:t>
      </w:r>
      <w:bookmarkEnd w:id="56"/>
      <w:bookmarkEnd w:id="57"/>
      <w:bookmarkEnd w:id="58"/>
      <w:bookmarkEnd w:id="60"/>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61" w:name="_Toc228332548"/>
      <w:bookmarkStart w:id="62" w:name="_Toc374055176"/>
      <w:bookmarkStart w:id="63" w:name="_Toc267906018"/>
      <w:bookmarkStart w:id="64" w:name="_Toc279763924"/>
      <w:r w:rsidRPr="00840127">
        <w:t>5.1 Appendix A - Use case diagram</w:t>
      </w:r>
      <w:bookmarkEnd w:id="61"/>
      <w:bookmarkEnd w:id="62"/>
      <w:bookmarkEnd w:id="63"/>
      <w:r w:rsidRPr="00840127">
        <w:t xml:space="preserve"> </w:t>
      </w:r>
      <w:r w:rsidR="003C6A1C">
        <w:t>for use cases being implemented</w:t>
      </w:r>
      <w:bookmarkEnd w:id="64"/>
    </w:p>
    <w:p w:rsidR="00FA6464" w:rsidRDefault="00FA6464" w:rsidP="00FA6464"/>
    <w:p w:rsidR="00FA6464" w:rsidRDefault="00E92151" w:rsidP="00FA6464">
      <w:del w:id="65" w:author="Kenneth Kon" w:date="2015-03-10T16:00:00Z">
        <w:r>
          <w:rPr>
            <w:noProof/>
          </w:rPr>
          <w:lastRenderedPageBreak/>
          <w:pict>
            <v:shape id="_x0000_i1026" type="#_x0000_t75" style="width:472.5pt;height:337.5pt">
              <v:imagedata r:id="rId34" o:title="Use-Case Diagram VQ 2"/>
            </v:shape>
          </w:pict>
        </w:r>
      </w:del>
      <w:ins w:id="66" w:author="Kenneth Kon" w:date="2015-03-10T16:00:00Z">
        <w:r w:rsidR="0033256A" w:rsidRPr="0033256A">
          <w:rPr>
            <w:rFonts w:ascii="Arial" w:hAnsi="Arial" w:cs="Arial"/>
            <w:b/>
            <w:bCs/>
            <w:color w:val="000000"/>
            <w:sz w:val="19"/>
            <w:szCs w:val="19"/>
          </w:rPr>
          <w:t xml:space="preserve"> </w:t>
        </w:r>
        <w:r>
          <w:rPr>
            <w:rFonts w:ascii="Arial" w:hAnsi="Arial" w:cs="Arial"/>
            <w:b/>
            <w:bCs/>
            <w:noProof/>
            <w:color w:val="000000"/>
            <w:sz w:val="19"/>
            <w:szCs w:val="19"/>
            <w:rPrChange w:id="67" w:author="Unknown">
              <w:rPr>
                <w:noProof/>
              </w:rPr>
            </w:rPrChange>
          </w:rPr>
          <w:drawing>
            <wp:inline distT="0" distB="0" distL="0" distR="0">
              <wp:extent cx="5486400" cy="2846070"/>
              <wp:effectExtent l="19050" t="0" r="0" b="0"/>
              <wp:docPr id="37" name="Picture 4"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HaGeHQx_VECdUvWCYr9spfFvv5oyPXsXO_uzxEmxWkULsVW1tkOCotcXUt0EXkCC0GpNKxbY8kx2_UnAAa8hhTmiApc3_rlQGhZOdebBifXbqfNHunLQpeVTu4sSHpJY3HjlodM"/>
                      <pic:cNvPicPr>
                        <a:picLocks noChangeAspect="1" noChangeArrowheads="1"/>
                      </pic:cNvPicPr>
                    </pic:nvPicPr>
                    <pic:blipFill>
                      <a:blip r:embed="rId35"/>
                      <a:srcRect/>
                      <a:stretch>
                        <a:fillRect/>
                      </a:stretch>
                    </pic:blipFill>
                    <pic:spPr bwMode="auto">
                      <a:xfrm>
                        <a:off x="0" y="0"/>
                        <a:ext cx="5486400" cy="2846070"/>
                      </a:xfrm>
                      <a:prstGeom prst="rect">
                        <a:avLst/>
                      </a:prstGeom>
                      <a:noFill/>
                      <a:ln w="9525">
                        <a:noFill/>
                        <a:miter lim="800000"/>
                        <a:headEnd/>
                        <a:tailEnd/>
                      </a:ln>
                    </pic:spPr>
                  </pic:pic>
                </a:graphicData>
              </a:graphic>
            </wp:inline>
          </w:drawing>
        </w:r>
      </w:ins>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8" w:name="_Toc228332549"/>
      <w:bookmarkStart w:id="69" w:name="_Toc374055177"/>
      <w:bookmarkStart w:id="70" w:name="_Toc267906019"/>
      <w:bookmarkStart w:id="71" w:name="_Toc279763925"/>
      <w:r w:rsidRPr="00840127">
        <w:lastRenderedPageBreak/>
        <w:t>5.2 Appendix B - Use cases being implemented (from the RD).</w:t>
      </w:r>
      <w:bookmarkEnd w:id="68"/>
      <w:bookmarkEnd w:id="69"/>
      <w:bookmarkEnd w:id="70"/>
      <w:bookmarkEnd w:id="71"/>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w:t>
      </w:r>
      <w:proofErr w:type="spellStart"/>
      <w:r w:rsidRPr="00610056">
        <w:rPr>
          <w:b/>
          <w:bCs/>
          <w:sz w:val="22"/>
          <w:szCs w:val="22"/>
        </w:rPr>
        <w:t>Dequeue</w:t>
      </w:r>
      <w:proofErr w:type="spellEnd"/>
      <w:r w:rsidRPr="00610056">
        <w:rPr>
          <w:b/>
          <w:bCs/>
          <w:sz w:val="22"/>
          <w:szCs w:val="22"/>
        </w:rPr>
        <w:t>)</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w:t>
      </w:r>
      <w:proofErr w:type="spellStart"/>
      <w:r w:rsidRPr="00610056">
        <w:rPr>
          <w:rFonts w:ascii="Times New Roman" w:eastAsia="Times New Roman" w:hAnsi="Times New Roman"/>
          <w:color w:val="1A1A1A"/>
        </w:rPr>
        <w:t>dequeue</w:t>
      </w:r>
      <w:proofErr w:type="spellEnd"/>
      <w:r w:rsidRPr="00610056">
        <w:rPr>
          <w:rFonts w:ascii="Times New Roman" w:eastAsia="Times New Roman" w:hAnsi="Times New Roman"/>
          <w:color w:val="1A1A1A"/>
        </w:rPr>
        <w:t>).</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User shall continue by clicking the “X” symbol to </w:t>
      </w:r>
      <w:proofErr w:type="spellStart"/>
      <w:r w:rsidRPr="00610056">
        <w:rPr>
          <w:rFonts w:ascii="Times New Roman" w:hAnsi="Times New Roman"/>
        </w:rPr>
        <w:t>dequeue</w:t>
      </w:r>
      <w:proofErr w:type="spellEnd"/>
      <w:r w:rsidRPr="00610056">
        <w:rPr>
          <w:rFonts w:ascii="Times New Roman" w:hAnsi="Times New Roman"/>
        </w:rPr>
        <w:t xml:space="preserv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proofErr w:type="spellStart"/>
      <w:r>
        <w:rPr>
          <w:color w:val="1A1A1A"/>
          <w:sz w:val="22"/>
          <w:szCs w:val="22"/>
        </w:rPr>
        <w:t>dequeue</w:t>
      </w:r>
      <w:proofErr w:type="spellEnd"/>
      <w:r>
        <w:rPr>
          <w:color w:val="1A1A1A"/>
          <w:sz w:val="22"/>
          <w:szCs w:val="22"/>
        </w:rPr>
        <w:t xml:space="preserv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w:t>
      </w:r>
      <w:proofErr w:type="spellStart"/>
      <w:r w:rsidRPr="006E078E">
        <w:rPr>
          <w:rFonts w:ascii="Times New Roman" w:hAnsi="Times New Roman"/>
          <w:color w:val="1A1A1A"/>
        </w:rPr>
        <w:t>the</w:t>
      </w:r>
      <w:proofErr w:type="spellEnd"/>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 xml:space="preserve">Star-Stop Jobs to Send Notifications and </w:t>
      </w:r>
      <w:proofErr w:type="spellStart"/>
      <w:r>
        <w:rPr>
          <w:b/>
          <w:bCs/>
          <w:sz w:val="22"/>
          <w:szCs w:val="22"/>
        </w:rPr>
        <w:t>Dequeue</w:t>
      </w:r>
      <w:proofErr w:type="spellEnd"/>
      <w:r>
        <w:rPr>
          <w:b/>
          <w:bCs/>
          <w:sz w:val="22"/>
          <w:szCs w:val="22"/>
        </w:rPr>
        <w:t xml:space="preserv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 xml:space="preserve">type the appropriate URL path with the right command to start the scheduler jobs that will send the notification first and then </w:t>
      </w:r>
      <w:proofErr w:type="spellStart"/>
      <w:r>
        <w:rPr>
          <w:rFonts w:ascii="Times New Roman" w:hAnsi="Times New Roman"/>
        </w:rPr>
        <w:t>dequeue</w:t>
      </w:r>
      <w:proofErr w:type="spellEnd"/>
      <w:r>
        <w:rPr>
          <w:rFonts w:ascii="Times New Roman" w:hAnsi="Times New Roman"/>
        </w:rPr>
        <w:t xml:space="preserv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 xml:space="preserve">system creates the appropriate jobs and execute in </w:t>
      </w:r>
      <w:proofErr w:type="spellStart"/>
      <w:r>
        <w:rPr>
          <w:rFonts w:ascii="Times New Roman" w:hAnsi="Times New Roman"/>
          <w:color w:val="1A1A1A"/>
        </w:rPr>
        <w:t>in</w:t>
      </w:r>
      <w:proofErr w:type="spellEnd"/>
      <w:r>
        <w:rPr>
          <w:rFonts w:ascii="Times New Roman" w:hAnsi="Times New Roman"/>
          <w:color w:val="1A1A1A"/>
        </w:rPr>
        <w:t xml:space="preserve">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 xml:space="preserve">users account once they are </w:t>
      </w:r>
      <w:proofErr w:type="spellStart"/>
      <w:r>
        <w:rPr>
          <w:rFonts w:ascii="Times New Roman" w:hAnsi="Times New Roman"/>
          <w:color w:val="1A1A1A"/>
        </w:rPr>
        <w:t>dequeue</w:t>
      </w:r>
      <w:proofErr w:type="spellEnd"/>
      <w:r>
        <w:rPr>
          <w:rFonts w:ascii="Times New Roman" w:hAnsi="Times New Roman"/>
          <w:color w:val="1A1A1A"/>
        </w:rPr>
        <w:t xml:space="preserv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 xml:space="preserve">could not create a job to </w:t>
      </w:r>
      <w:proofErr w:type="spellStart"/>
      <w:r>
        <w:rPr>
          <w:rFonts w:ascii="Times New Roman" w:hAnsi="Times New Roman"/>
          <w:color w:val="1A1A1A"/>
        </w:rPr>
        <w:t>dequeue</w:t>
      </w:r>
      <w:proofErr w:type="spellEnd"/>
      <w:r>
        <w:rPr>
          <w:rFonts w:ascii="Times New Roman" w:hAnsi="Times New Roman"/>
          <w:color w:val="1A1A1A"/>
        </w:rPr>
        <w:t xml:space="preserv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1361F" w:rsidRDefault="0081361F" w:rsidP="0081361F">
      <w:pPr>
        <w:pStyle w:val="Standard"/>
        <w:spacing w:line="360" w:lineRule="auto"/>
        <w:ind w:left="720"/>
        <w:rPr>
          <w:rFonts w:ascii="Times New Roman" w:hAnsi="Times New Roman" w:cs="Times New Roman"/>
        </w:rPr>
      </w:pPr>
    </w:p>
    <w:p w:rsidR="00E07A46" w:rsidRDefault="00E07A46" w:rsidP="00E07A46">
      <w:pPr>
        <w:autoSpaceDE w:val="0"/>
        <w:autoSpaceDN w:val="0"/>
        <w:adjustRightInd w:val="0"/>
        <w:rPr>
          <w:ins w:id="72" w:author="Kenneth Kon" w:date="2015-03-10T16:07:00Z"/>
          <w:b/>
          <w:bCs/>
          <w:sz w:val="22"/>
          <w:szCs w:val="22"/>
        </w:rPr>
      </w:pPr>
      <w:r w:rsidRPr="006E078E">
        <w:rPr>
          <w:i/>
          <w:iCs/>
          <w:sz w:val="22"/>
          <w:szCs w:val="22"/>
        </w:rPr>
        <w:t xml:space="preserve">Use Case ID: </w:t>
      </w:r>
      <w:r>
        <w:rPr>
          <w:b/>
          <w:bCs/>
        </w:rPr>
        <w:t>VQ15</w:t>
      </w:r>
      <w:r w:rsidRPr="006E078E">
        <w:rPr>
          <w:b/>
          <w:bCs/>
          <w:sz w:val="22"/>
          <w:szCs w:val="22"/>
        </w:rPr>
        <w:t xml:space="preserve"> – </w:t>
      </w:r>
      <w:r>
        <w:rPr>
          <w:b/>
          <w:bCs/>
        </w:rPr>
        <w:t xml:space="preserve">Find Wait Time </w:t>
      </w:r>
      <w:r w:rsidRPr="006E078E">
        <w:rPr>
          <w:b/>
          <w:bCs/>
          <w:sz w:val="22"/>
          <w:szCs w:val="22"/>
        </w:rPr>
        <w:t xml:space="preserve"> </w:t>
      </w:r>
    </w:p>
    <w:p w:rsidR="0067315E" w:rsidRDefault="0067315E" w:rsidP="0067315E">
      <w:pPr>
        <w:pStyle w:val="NormalWeb"/>
        <w:spacing w:before="0" w:beforeAutospacing="0" w:after="0" w:afterAutospacing="0"/>
        <w:rPr>
          <w:ins w:id="73" w:author="Kenneth Kon" w:date="2015-03-10T16:07:00Z"/>
        </w:rPr>
      </w:pPr>
      <w:ins w:id="74" w:author="Kenneth Kon" w:date="2015-03-10T16:07:00Z">
        <w:r>
          <w:rPr>
            <w:rFonts w:ascii="Arial" w:hAnsi="Arial" w:cs="Arial"/>
            <w:i/>
            <w:iCs/>
            <w:color w:val="000000"/>
            <w:sz w:val="19"/>
            <w:szCs w:val="19"/>
          </w:rPr>
          <w:t>Descriptions:</w:t>
        </w:r>
        <w:r>
          <w:rPr>
            <w:rFonts w:ascii="Arial" w:hAnsi="Arial" w:cs="Arial"/>
            <w:color w:val="000000"/>
            <w:sz w:val="19"/>
            <w:szCs w:val="19"/>
          </w:rPr>
          <w:t xml:space="preserve"> Calculate how many riders per car to find appropriate wait times to populate lists</w:t>
        </w:r>
      </w:ins>
    </w:p>
    <w:p w:rsidR="0067315E" w:rsidRDefault="0067315E" w:rsidP="0067315E">
      <w:pPr>
        <w:autoSpaceDE w:val="0"/>
        <w:autoSpaceDN w:val="0"/>
        <w:adjustRightInd w:val="0"/>
        <w:rPr>
          <w:ins w:id="75" w:author="Kenneth Kon" w:date="2015-03-10T16:07:00Z"/>
          <w:rFonts w:ascii="Arial" w:hAnsi="Arial" w:cs="Arial"/>
          <w:color w:val="000000"/>
          <w:sz w:val="19"/>
          <w:szCs w:val="19"/>
        </w:rPr>
      </w:pPr>
      <w:ins w:id="76" w:author="Kenneth Kon" w:date="2015-03-10T16:07:00Z">
        <w:r>
          <w:br/>
        </w:r>
        <w:r>
          <w:rPr>
            <w:rFonts w:ascii="Arial" w:hAnsi="Arial" w:cs="Arial"/>
            <w:i/>
            <w:iCs/>
            <w:color w:val="000000"/>
            <w:sz w:val="19"/>
            <w:szCs w:val="19"/>
          </w:rPr>
          <w:t>User Story:</w:t>
        </w:r>
        <w:r>
          <w:rPr>
            <w:rFonts w:ascii="Arial" w:hAnsi="Arial" w:cs="Arial"/>
            <w:color w:val="000000"/>
            <w:sz w:val="19"/>
            <w:szCs w:val="19"/>
          </w:rPr>
          <w:t xml:space="preserve"> #109 Simulate Queue for admin: Add Multiple Visitors to Rides</w:t>
        </w:r>
      </w:ins>
    </w:p>
    <w:p w:rsidR="00B4070D" w:rsidRPr="006E078E" w:rsidRDefault="00B4070D" w:rsidP="0067315E">
      <w:pPr>
        <w:autoSpaceDE w:val="0"/>
        <w:autoSpaceDN w:val="0"/>
        <w:adjustRightInd w:val="0"/>
        <w:rPr>
          <w:b/>
          <w:bCs/>
          <w:sz w:val="22"/>
          <w:szCs w:val="22"/>
        </w:rPr>
      </w:pPr>
    </w:p>
    <w:p w:rsidR="00E07A46" w:rsidRDefault="00E07A46" w:rsidP="00E07A46">
      <w:pPr>
        <w:autoSpaceDE w:val="0"/>
        <w:autoSpaceDN w:val="0"/>
        <w:adjustRightInd w:val="0"/>
        <w:rPr>
          <w:ins w:id="77" w:author="Kenneth Kon" w:date="2015-03-10T16:07:00Z"/>
          <w:iCs/>
        </w:rPr>
      </w:pPr>
      <w:r w:rsidRPr="006E078E">
        <w:rPr>
          <w:i/>
          <w:iCs/>
          <w:sz w:val="22"/>
          <w:szCs w:val="22"/>
        </w:rPr>
        <w:t xml:space="preserve">Actors: </w:t>
      </w:r>
      <w:r>
        <w:rPr>
          <w:iCs/>
          <w:sz w:val="22"/>
          <w:szCs w:val="22"/>
        </w:rPr>
        <w:t>Single Venue Admin</w:t>
      </w:r>
      <w:r>
        <w:rPr>
          <w:iCs/>
        </w:rPr>
        <w:t xml:space="preserve"> and Venue Visitor/Non Visitor.</w:t>
      </w:r>
    </w:p>
    <w:p w:rsidR="00B4070D" w:rsidRPr="007D643B" w:rsidRDefault="00B4070D" w:rsidP="00E07A46">
      <w:pPr>
        <w:autoSpaceDE w:val="0"/>
        <w:autoSpaceDN w:val="0"/>
        <w:adjustRightInd w:val="0"/>
        <w:rPr>
          <w:sz w:val="22"/>
          <w:szCs w:val="22"/>
        </w:rPr>
      </w:pPr>
    </w:p>
    <w:p w:rsidR="00E07A46" w:rsidRPr="006E078E" w:rsidRDefault="00E07A46" w:rsidP="00E07A46">
      <w:pPr>
        <w:autoSpaceDE w:val="0"/>
        <w:autoSpaceDN w:val="0"/>
        <w:adjustRightInd w:val="0"/>
        <w:rPr>
          <w:i/>
          <w:iCs/>
          <w:sz w:val="22"/>
          <w:szCs w:val="22"/>
        </w:rPr>
      </w:pPr>
      <w:r w:rsidRPr="006E078E">
        <w:rPr>
          <w:i/>
          <w:iCs/>
          <w:sz w:val="22"/>
          <w:szCs w:val="22"/>
        </w:rPr>
        <w:t>Pre-condition:</w:t>
      </w:r>
    </w:p>
    <w:p w:rsidR="00E07A46" w:rsidRDefault="00E07A46" w:rsidP="0081266C">
      <w:pPr>
        <w:pStyle w:val="ListParagraph"/>
        <w:numPr>
          <w:ilvl w:val="0"/>
          <w:numId w:val="64"/>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does not need to be.</w:t>
      </w:r>
    </w:p>
    <w:p w:rsidR="00A704A9" w:rsidRPr="006E078E" w:rsidRDefault="00A704A9" w:rsidP="00A704A9">
      <w:pPr>
        <w:pStyle w:val="ListParagraph"/>
        <w:autoSpaceDE w:val="0"/>
        <w:autoSpaceDN w:val="0"/>
        <w:adjustRightInd w:val="0"/>
        <w:rPr>
          <w:rFonts w:ascii="Times New Roman" w:hAnsi="Times New Roman"/>
        </w:rPr>
      </w:pPr>
    </w:p>
    <w:p w:rsidR="00E07A46" w:rsidRPr="006E078E" w:rsidRDefault="00E07A46" w:rsidP="00E07A46">
      <w:pPr>
        <w:autoSpaceDE w:val="0"/>
        <w:autoSpaceDN w:val="0"/>
        <w:adjustRightInd w:val="0"/>
        <w:rPr>
          <w:i/>
          <w:iCs/>
          <w:sz w:val="22"/>
          <w:szCs w:val="22"/>
        </w:rPr>
      </w:pPr>
      <w:r w:rsidRPr="006E078E">
        <w:rPr>
          <w:i/>
          <w:iCs/>
          <w:sz w:val="22"/>
          <w:szCs w:val="22"/>
        </w:rPr>
        <w:t>Description:</w:t>
      </w:r>
    </w:p>
    <w:p w:rsidR="00E07A46" w:rsidRPr="006E078E"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81266C">
        <w:rPr>
          <w:rFonts w:ascii="Times New Roman" w:hAnsi="Times New Roman"/>
          <w:color w:val="1A1A1A"/>
        </w:rPr>
        <w:t>when admin or visitor clicks on Ride Tab above</w:t>
      </w:r>
      <w:r>
        <w:rPr>
          <w:rFonts w:ascii="Times New Roman" w:hAnsi="Times New Roman"/>
          <w:color w:val="1A1A1A"/>
        </w:rPr>
        <w:t xml:space="preserve"> the VQ home webpage. </w:t>
      </w:r>
    </w:p>
    <w:p w:rsidR="00E07A46"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when the Ride's list populat</w:t>
      </w:r>
      <w:r w:rsidR="00315E74">
        <w:rPr>
          <w:rFonts w:ascii="Times New Roman" w:hAnsi="Times New Roman"/>
          <w:color w:val="1A1A1A"/>
        </w:rPr>
        <w:t>ed with the ride names and their</w:t>
      </w:r>
      <w:r>
        <w:rPr>
          <w:rFonts w:ascii="Times New Roman" w:hAnsi="Times New Roman"/>
          <w:color w:val="1A1A1A"/>
        </w:rPr>
        <w:t xml:space="preserve"> concurrent waiting times.</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Post-conditions:</w:t>
      </w:r>
    </w:p>
    <w:p w:rsidR="00E07A46" w:rsidRPr="009A6738" w:rsidRDefault="0081266C"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E07A46">
        <w:rPr>
          <w:rFonts w:ascii="Times New Roman" w:hAnsi="Times New Roman"/>
          <w:color w:val="1A1A1A"/>
        </w:rPr>
        <w:t>shall update the waiting time as users queue.</w:t>
      </w:r>
    </w:p>
    <w:p w:rsidR="00E07A46" w:rsidRDefault="00E07A46"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shall update the waiting time when users </w:t>
      </w:r>
      <w:proofErr w:type="spellStart"/>
      <w:r>
        <w:rPr>
          <w:rFonts w:ascii="Times New Roman" w:hAnsi="Times New Roman"/>
          <w:color w:val="1A1A1A"/>
        </w:rPr>
        <w:t>dequeue</w:t>
      </w:r>
      <w:proofErr w:type="spellEnd"/>
      <w:r>
        <w:rPr>
          <w:rFonts w:ascii="Times New Roman" w:hAnsi="Times New Roman"/>
          <w:color w:val="1A1A1A"/>
        </w:rPr>
        <w:t xml:space="preserve"> from the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E07A46" w:rsidRPr="00751CA7" w:rsidRDefault="00E07A46" w:rsidP="00E07A46">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E07A46" w:rsidRDefault="00E07A46" w:rsidP="0081266C">
      <w:pPr>
        <w:pStyle w:val="ListParagraph"/>
        <w:numPr>
          <w:ilvl w:val="0"/>
          <w:numId w:val="6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Find Wait Time.</w:t>
      </w:r>
    </w:p>
    <w:p w:rsidR="00A704A9" w:rsidRPr="00172918" w:rsidRDefault="00A704A9" w:rsidP="00A704A9">
      <w:pPr>
        <w:pStyle w:val="ListParagraph"/>
        <w:autoSpaceDE w:val="0"/>
        <w:autoSpaceDN w:val="0"/>
        <w:adjustRightInd w:val="0"/>
        <w:rPr>
          <w:rFonts w:ascii="Times New Roman" w:hAnsi="Times New Roman"/>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Exceptions</w:t>
      </w:r>
    </w:p>
    <w:p w:rsidR="00E07A46" w:rsidRPr="00FC2B42"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E07A46"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 xml:space="preserve">Related Uses case: </w:t>
      </w:r>
      <w:r>
        <w:rPr>
          <w:b/>
        </w:rPr>
        <w:t>N/A</w:t>
      </w:r>
    </w:p>
    <w:p w:rsidR="00E07A46" w:rsidRPr="006E078E" w:rsidRDefault="00E07A46" w:rsidP="00E07A46">
      <w:pPr>
        <w:widowControl w:val="0"/>
        <w:autoSpaceDE w:val="0"/>
        <w:autoSpaceDN w:val="0"/>
        <w:adjustRightInd w:val="0"/>
        <w:rPr>
          <w:color w:val="1A1A1A"/>
          <w:sz w:val="22"/>
          <w:szCs w:val="22"/>
        </w:rPr>
      </w:pPr>
      <w:r w:rsidRPr="006E078E">
        <w:rPr>
          <w:b/>
          <w:bCs/>
          <w:color w:val="1A1A1A"/>
          <w:sz w:val="22"/>
          <w:szCs w:val="22"/>
        </w:rPr>
        <w:t>Special Requirements:</w:t>
      </w:r>
    </w:p>
    <w:p w:rsidR="00E07A46" w:rsidRPr="006E078E" w:rsidRDefault="00E07A46" w:rsidP="00E07A46">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E07A46" w:rsidRPr="006E078E"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E07A46" w:rsidRPr="006E078E" w:rsidRDefault="00E07A46" w:rsidP="00E07A46">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lastRenderedPageBreak/>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E07A46"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A704A9" w:rsidRPr="0081361F" w:rsidRDefault="0081361F" w:rsidP="0081361F">
      <w:pPr>
        <w:pStyle w:val="ListParagraph"/>
        <w:autoSpaceDE w:val="0"/>
        <w:autoSpaceDN w:val="0"/>
        <w:adjustRightInd w:val="0"/>
        <w:ind w:left="360"/>
        <w:rPr>
          <w:b/>
          <w:bCs/>
        </w:rPr>
      </w:pPr>
      <w:r w:rsidRPr="0081361F">
        <w:rPr>
          <w:b/>
          <w:bCs/>
        </w:rPr>
        <w:t>***********************************************************************</w:t>
      </w:r>
    </w:p>
    <w:p w:rsidR="00315E74" w:rsidRDefault="00315E74" w:rsidP="00A704A9">
      <w:pPr>
        <w:autoSpaceDE w:val="0"/>
        <w:autoSpaceDN w:val="0"/>
        <w:adjustRightInd w:val="0"/>
        <w:rPr>
          <w:i/>
          <w:iCs/>
          <w:sz w:val="22"/>
          <w:szCs w:val="22"/>
        </w:rPr>
      </w:pPr>
    </w:p>
    <w:p w:rsidR="00A704A9" w:rsidRDefault="00A704A9" w:rsidP="00A704A9">
      <w:pPr>
        <w:autoSpaceDE w:val="0"/>
        <w:autoSpaceDN w:val="0"/>
        <w:adjustRightInd w:val="0"/>
        <w:rPr>
          <w:ins w:id="78" w:author="Kenneth Kon" w:date="2015-03-10T16:06:00Z"/>
          <w:b/>
          <w:bCs/>
          <w:sz w:val="22"/>
          <w:szCs w:val="22"/>
        </w:rPr>
      </w:pPr>
      <w:r w:rsidRPr="006E078E">
        <w:rPr>
          <w:i/>
          <w:iCs/>
          <w:sz w:val="22"/>
          <w:szCs w:val="22"/>
        </w:rPr>
        <w:t xml:space="preserve">Use Case ID: </w:t>
      </w:r>
      <w:r>
        <w:rPr>
          <w:b/>
          <w:bCs/>
        </w:rPr>
        <w:t>VQ16</w:t>
      </w:r>
      <w:r w:rsidRPr="006E078E">
        <w:rPr>
          <w:b/>
          <w:bCs/>
          <w:sz w:val="22"/>
          <w:szCs w:val="22"/>
        </w:rPr>
        <w:t xml:space="preserve"> – </w:t>
      </w:r>
      <w:proofErr w:type="spellStart"/>
      <w:r>
        <w:rPr>
          <w:b/>
          <w:bCs/>
        </w:rPr>
        <w:t>AddQueue</w:t>
      </w:r>
      <w:proofErr w:type="spellEnd"/>
      <w:r w:rsidRPr="006E078E">
        <w:rPr>
          <w:b/>
          <w:bCs/>
          <w:sz w:val="22"/>
          <w:szCs w:val="22"/>
        </w:rPr>
        <w:t xml:space="preserve"> </w:t>
      </w:r>
    </w:p>
    <w:p w:rsidR="000C3FAA" w:rsidRDefault="000C3FAA" w:rsidP="000C3FAA">
      <w:pPr>
        <w:pStyle w:val="NormalWeb"/>
        <w:spacing w:before="0" w:beforeAutospacing="0" w:after="0" w:afterAutospacing="0"/>
        <w:rPr>
          <w:ins w:id="79" w:author="Kenneth Kon" w:date="2015-03-10T16:07:00Z"/>
        </w:rPr>
      </w:pPr>
      <w:ins w:id="80" w:author="Kenneth Kon" w:date="2015-03-10T16:07:00Z">
        <w:r>
          <w:rPr>
            <w:rFonts w:ascii="Arial" w:hAnsi="Arial" w:cs="Arial"/>
            <w:i/>
            <w:iCs/>
            <w:color w:val="000000"/>
            <w:sz w:val="17"/>
            <w:szCs w:val="17"/>
          </w:rPr>
          <w:t>Descriptions:</w:t>
        </w:r>
        <w:r>
          <w:rPr>
            <w:rFonts w:ascii="Arial" w:hAnsi="Arial" w:cs="Arial"/>
            <w:color w:val="000000"/>
            <w:sz w:val="17"/>
            <w:szCs w:val="17"/>
          </w:rPr>
          <w:t xml:space="preserve"> ‘Controller that allows finding wait time and </w:t>
        </w:r>
        <w:proofErr w:type="spellStart"/>
        <w:r>
          <w:rPr>
            <w:rFonts w:ascii="Arial" w:hAnsi="Arial" w:cs="Arial"/>
            <w:color w:val="000000"/>
            <w:sz w:val="17"/>
            <w:szCs w:val="17"/>
          </w:rPr>
          <w:t>queueing</w:t>
        </w:r>
        <w:proofErr w:type="spellEnd"/>
        <w:r>
          <w:rPr>
            <w:rFonts w:ascii="Arial" w:hAnsi="Arial" w:cs="Arial"/>
            <w:color w:val="000000"/>
            <w:sz w:val="17"/>
            <w:szCs w:val="17"/>
          </w:rPr>
          <w:t xml:space="preserve"> and </w:t>
        </w:r>
        <w:proofErr w:type="spellStart"/>
        <w:r>
          <w:rPr>
            <w:rFonts w:ascii="Arial" w:hAnsi="Arial" w:cs="Arial"/>
            <w:color w:val="000000"/>
            <w:sz w:val="17"/>
            <w:szCs w:val="17"/>
          </w:rPr>
          <w:t>dequeuing</w:t>
        </w:r>
        <w:proofErr w:type="spellEnd"/>
        <w:r>
          <w:rPr>
            <w:rFonts w:ascii="Arial" w:hAnsi="Arial" w:cs="Arial"/>
            <w:color w:val="000000"/>
            <w:sz w:val="17"/>
            <w:szCs w:val="17"/>
          </w:rPr>
          <w:t xml:space="preserve"> to the queue. </w:t>
        </w:r>
      </w:ins>
    </w:p>
    <w:p w:rsidR="000C3FAA" w:rsidRDefault="000C3FAA" w:rsidP="000C3FAA">
      <w:pPr>
        <w:autoSpaceDE w:val="0"/>
        <w:autoSpaceDN w:val="0"/>
        <w:adjustRightInd w:val="0"/>
        <w:rPr>
          <w:ins w:id="81" w:author="Kenneth Kon" w:date="2015-03-10T16:07:00Z"/>
          <w:rFonts w:ascii="Arial" w:hAnsi="Arial" w:cs="Arial"/>
          <w:color w:val="000000"/>
          <w:sz w:val="17"/>
          <w:szCs w:val="17"/>
        </w:rPr>
      </w:pPr>
      <w:ins w:id="82" w:author="Kenneth Kon" w:date="2015-03-10T16:07:00Z">
        <w:r>
          <w:br/>
        </w:r>
        <w:r>
          <w:rPr>
            <w:rFonts w:ascii="Arial" w:hAnsi="Arial" w:cs="Arial"/>
            <w:i/>
            <w:iCs/>
            <w:color w:val="000000"/>
            <w:sz w:val="17"/>
            <w:szCs w:val="17"/>
          </w:rPr>
          <w:t>User Story:</w:t>
        </w:r>
        <w:r>
          <w:rPr>
            <w:rFonts w:ascii="Arial" w:hAnsi="Arial" w:cs="Arial"/>
            <w:color w:val="000000"/>
            <w:sz w:val="17"/>
            <w:szCs w:val="17"/>
          </w:rPr>
          <w:t xml:space="preserve"> #108 Implementing the Queue</w:t>
        </w:r>
      </w:ins>
    </w:p>
    <w:p w:rsidR="00B4070D" w:rsidRPr="006E078E" w:rsidRDefault="00B4070D" w:rsidP="000C3FAA">
      <w:pPr>
        <w:autoSpaceDE w:val="0"/>
        <w:autoSpaceDN w:val="0"/>
        <w:adjustRightInd w:val="0"/>
        <w:rPr>
          <w:b/>
          <w:bCs/>
          <w:sz w:val="22"/>
          <w:szCs w:val="22"/>
        </w:rPr>
      </w:pPr>
    </w:p>
    <w:p w:rsidR="00A704A9" w:rsidRDefault="00A704A9" w:rsidP="00A704A9">
      <w:pPr>
        <w:autoSpaceDE w:val="0"/>
        <w:autoSpaceDN w:val="0"/>
        <w:adjustRightInd w:val="0"/>
        <w:rPr>
          <w:ins w:id="83" w:author="Kenneth Kon" w:date="2015-03-10T16:07:00Z"/>
          <w:iCs/>
        </w:rPr>
      </w:pPr>
      <w:r w:rsidRPr="006E078E">
        <w:rPr>
          <w:i/>
          <w:iCs/>
          <w:sz w:val="22"/>
          <w:szCs w:val="22"/>
        </w:rPr>
        <w:t xml:space="preserve">Actors: </w:t>
      </w:r>
      <w:r>
        <w:rPr>
          <w:iCs/>
          <w:sz w:val="22"/>
          <w:szCs w:val="22"/>
        </w:rPr>
        <w:t>Single Venue Admin</w:t>
      </w:r>
      <w:r>
        <w:rPr>
          <w:iCs/>
        </w:rPr>
        <w:t xml:space="preserve"> and Venue Visitor/Non Visitor.</w:t>
      </w:r>
    </w:p>
    <w:p w:rsidR="00B4070D" w:rsidRPr="007D643B" w:rsidRDefault="00B4070D" w:rsidP="00A704A9">
      <w:pPr>
        <w:autoSpaceDE w:val="0"/>
        <w:autoSpaceDN w:val="0"/>
        <w:adjustRightInd w:val="0"/>
        <w:rPr>
          <w:sz w:val="22"/>
          <w:szCs w:val="22"/>
        </w:rPr>
      </w:pPr>
    </w:p>
    <w:p w:rsidR="00A704A9" w:rsidRPr="006E078E" w:rsidRDefault="00A704A9" w:rsidP="00A704A9">
      <w:pPr>
        <w:autoSpaceDE w:val="0"/>
        <w:autoSpaceDN w:val="0"/>
        <w:adjustRightInd w:val="0"/>
        <w:rPr>
          <w:i/>
          <w:iCs/>
          <w:sz w:val="22"/>
          <w:szCs w:val="22"/>
        </w:rPr>
      </w:pPr>
      <w:r w:rsidRPr="006E078E">
        <w:rPr>
          <w:i/>
          <w:iCs/>
          <w:sz w:val="22"/>
          <w:szCs w:val="22"/>
        </w:rPr>
        <w:t>Pre-condition:</w:t>
      </w:r>
    </w:p>
    <w:p w:rsidR="00A704A9" w:rsidRDefault="00A704A9" w:rsidP="0081266C">
      <w:pPr>
        <w:pStyle w:val="ListParagraph"/>
        <w:numPr>
          <w:ilvl w:val="0"/>
          <w:numId w:val="69"/>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w:t>
      </w:r>
      <w:r w:rsidR="00315E74">
        <w:rPr>
          <w:rFonts w:ascii="Times New Roman" w:hAnsi="Times New Roman"/>
        </w:rPr>
        <w:t>does</w:t>
      </w:r>
      <w:r w:rsidR="0081266C">
        <w:rPr>
          <w:rFonts w:ascii="Times New Roman" w:hAnsi="Times New Roman"/>
        </w:rPr>
        <w:t xml:space="preserve"> not have access</w:t>
      </w:r>
      <w:r>
        <w:rPr>
          <w:rFonts w:ascii="Times New Roman" w:hAnsi="Times New Roman"/>
        </w:rPr>
        <w:t>.</w:t>
      </w:r>
    </w:p>
    <w:p w:rsidR="00A704A9" w:rsidRPr="006E078E" w:rsidRDefault="00A704A9" w:rsidP="00A704A9">
      <w:pPr>
        <w:pStyle w:val="ListParagraph"/>
        <w:autoSpaceDE w:val="0"/>
        <w:autoSpaceDN w:val="0"/>
        <w:adjustRightInd w:val="0"/>
        <w:rPr>
          <w:rFonts w:ascii="Times New Roman" w:hAnsi="Times New Roman"/>
        </w:rPr>
      </w:pPr>
    </w:p>
    <w:p w:rsidR="00A704A9" w:rsidRPr="006E078E" w:rsidRDefault="00A704A9" w:rsidP="00A704A9">
      <w:pPr>
        <w:autoSpaceDE w:val="0"/>
        <w:autoSpaceDN w:val="0"/>
        <w:adjustRightInd w:val="0"/>
        <w:rPr>
          <w:i/>
          <w:iCs/>
          <w:sz w:val="22"/>
          <w:szCs w:val="22"/>
        </w:rPr>
      </w:pPr>
      <w:r w:rsidRPr="006E078E">
        <w:rPr>
          <w:i/>
          <w:iCs/>
          <w:sz w:val="22"/>
          <w:szCs w:val="22"/>
        </w:rPr>
        <w:t>Description:</w:t>
      </w:r>
    </w:p>
    <w:p w:rsidR="00A704A9" w:rsidRDefault="00A704A9"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Pr>
          <w:rFonts w:ascii="Times New Roman" w:hAnsi="Times New Roman"/>
          <w:color w:val="1A1A1A"/>
        </w:rPr>
        <w:t xml:space="preserve">when admin </w:t>
      </w:r>
      <w:r w:rsidR="0081266C">
        <w:rPr>
          <w:rFonts w:ascii="Times New Roman" w:hAnsi="Times New Roman"/>
          <w:color w:val="1A1A1A"/>
        </w:rPr>
        <w:t>or visitor</w:t>
      </w:r>
      <w:r>
        <w:rPr>
          <w:rFonts w:ascii="Times New Roman" w:hAnsi="Times New Roman"/>
          <w:color w:val="1A1A1A"/>
        </w:rPr>
        <w:t xml:space="preserve"> user clicks on Ride Tab on the VQ home webpage. </w:t>
      </w:r>
    </w:p>
    <w:p w:rsidR="00315E74" w:rsidRPr="006E078E"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User or Administrator will have a freshly updated list of Rides and their concurrent waiting times.</w:t>
      </w:r>
    </w:p>
    <w:p w:rsidR="00A704A9"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admin or Visitor can click on the “Add Ride” button located to the right of each of the wait times</w:t>
      </w:r>
      <w:r w:rsidR="00A704A9">
        <w:rPr>
          <w:rFonts w:ascii="Times New Roman" w:hAnsi="Times New Roman"/>
          <w:color w:val="1A1A1A"/>
        </w:rPr>
        <w:t>.</w:t>
      </w:r>
    </w:p>
    <w:p w:rsidR="00315E74" w:rsidRDefault="00315E74"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w:t>
      </w:r>
      <w:r w:rsidR="00BF50D1">
        <w:rPr>
          <w:rFonts w:ascii="Times New Roman" w:hAnsi="Times New Roman"/>
          <w:color w:val="1A1A1A"/>
        </w:rPr>
        <w:t>becomes added to the Queue and displayed within the user account under “My Account”.</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Post-conditions:</w:t>
      </w:r>
    </w:p>
    <w:p w:rsidR="00A704A9" w:rsidRPr="009A6738" w:rsidRDefault="00315E74"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A704A9">
        <w:rPr>
          <w:rFonts w:ascii="Times New Roman" w:hAnsi="Times New Roman"/>
          <w:color w:val="1A1A1A"/>
        </w:rPr>
        <w:t>shall update the waiting time as users queue.</w:t>
      </w:r>
    </w:p>
    <w:p w:rsidR="00A704A9" w:rsidRDefault="00BF50D1"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A704A9" w:rsidRPr="00751CA7" w:rsidRDefault="00A704A9" w:rsidP="00A704A9">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A704A9" w:rsidRDefault="00A704A9" w:rsidP="0081266C">
      <w:pPr>
        <w:pStyle w:val="ListParagraph"/>
        <w:numPr>
          <w:ilvl w:val="0"/>
          <w:numId w:val="72"/>
        </w:numPr>
        <w:autoSpaceDE w:val="0"/>
        <w:autoSpaceDN w:val="0"/>
        <w:adjustRightInd w:val="0"/>
        <w:rPr>
          <w:rFonts w:ascii="Times New Roman" w:hAnsi="Times New Roman"/>
        </w:rPr>
      </w:pPr>
      <w:r>
        <w:rPr>
          <w:rFonts w:ascii="Times New Roman" w:hAnsi="Times New Roman"/>
        </w:rPr>
        <w:t>In Step 1 Users can click on My Account and click on Ride tab within t</w:t>
      </w:r>
      <w:r w:rsidR="00BF50D1">
        <w:rPr>
          <w:rFonts w:ascii="Times New Roman" w:hAnsi="Times New Roman"/>
        </w:rPr>
        <w:t>o access the Ride List</w:t>
      </w:r>
      <w:r>
        <w:rPr>
          <w:rFonts w:ascii="Times New Roman" w:hAnsi="Times New Roman"/>
        </w:rPr>
        <w:t>.</w:t>
      </w:r>
    </w:p>
    <w:p w:rsidR="00A704A9" w:rsidRPr="00172918" w:rsidRDefault="00A704A9" w:rsidP="00A704A9">
      <w:pPr>
        <w:pStyle w:val="ListParagraph"/>
        <w:autoSpaceDE w:val="0"/>
        <w:autoSpaceDN w:val="0"/>
        <w:adjustRightInd w:val="0"/>
        <w:rPr>
          <w:rFonts w:ascii="Times New Roman" w:hAnsi="Times New Roman"/>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Exceptions</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add into queue.</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Related Uses case:</w:t>
      </w:r>
      <w:r w:rsidR="00BF50D1" w:rsidRPr="00BF50D1">
        <w:rPr>
          <w:b/>
          <w:bCs/>
        </w:rPr>
        <w:t xml:space="preserve"> </w:t>
      </w:r>
      <w:r w:rsidR="00BF50D1">
        <w:rPr>
          <w:b/>
          <w:bCs/>
        </w:rPr>
        <w:t>VQ15</w:t>
      </w:r>
      <w:r w:rsidR="00BF50D1" w:rsidRPr="006E078E">
        <w:rPr>
          <w:b/>
          <w:bCs/>
          <w:sz w:val="22"/>
          <w:szCs w:val="22"/>
        </w:rPr>
        <w:t xml:space="preserve"> – </w:t>
      </w:r>
      <w:r w:rsidR="00BF50D1">
        <w:rPr>
          <w:b/>
          <w:bCs/>
        </w:rPr>
        <w:t>Find Wait Time,</w:t>
      </w:r>
      <w:r w:rsidRPr="006E078E">
        <w:rPr>
          <w:i/>
          <w:iCs/>
          <w:color w:val="1A1A1A"/>
          <w:sz w:val="22"/>
          <w:szCs w:val="22"/>
        </w:rPr>
        <w:t xml:space="preserve"> </w:t>
      </w:r>
      <w:r w:rsidR="00BF50D1">
        <w:rPr>
          <w:b/>
          <w:bCs/>
        </w:rPr>
        <w:t>VQ17</w:t>
      </w:r>
      <w:r w:rsidR="00BF50D1" w:rsidRPr="006E078E">
        <w:rPr>
          <w:b/>
          <w:bCs/>
          <w:sz w:val="22"/>
          <w:szCs w:val="22"/>
        </w:rPr>
        <w:t xml:space="preserve"> – </w:t>
      </w:r>
      <w:r w:rsidR="00BF50D1">
        <w:rPr>
          <w:b/>
          <w:bCs/>
          <w:sz w:val="22"/>
          <w:szCs w:val="22"/>
        </w:rPr>
        <w:t xml:space="preserve">Visitor </w:t>
      </w:r>
      <w:proofErr w:type="spellStart"/>
      <w:r w:rsidR="00BF50D1">
        <w:rPr>
          <w:b/>
          <w:bCs/>
          <w:sz w:val="22"/>
          <w:szCs w:val="22"/>
        </w:rPr>
        <w:t>De</w:t>
      </w:r>
      <w:r w:rsidR="00BF50D1">
        <w:rPr>
          <w:b/>
          <w:bCs/>
        </w:rPr>
        <w:t>Queue</w:t>
      </w:r>
      <w:proofErr w:type="spellEnd"/>
      <w:r w:rsidR="00BF50D1">
        <w:rPr>
          <w:b/>
          <w:bCs/>
        </w:rPr>
        <w:t xml:space="preserve"> </w:t>
      </w:r>
    </w:p>
    <w:p w:rsidR="00A704A9" w:rsidRPr="006E078E" w:rsidRDefault="00A704A9" w:rsidP="00A704A9">
      <w:pPr>
        <w:widowControl w:val="0"/>
        <w:autoSpaceDE w:val="0"/>
        <w:autoSpaceDN w:val="0"/>
        <w:adjustRightInd w:val="0"/>
        <w:rPr>
          <w:color w:val="1A1A1A"/>
          <w:sz w:val="22"/>
          <w:szCs w:val="22"/>
        </w:rPr>
      </w:pPr>
      <w:r w:rsidRPr="006E078E">
        <w:rPr>
          <w:b/>
          <w:bCs/>
          <w:color w:val="1A1A1A"/>
          <w:sz w:val="22"/>
          <w:szCs w:val="22"/>
        </w:rPr>
        <w:t>Special Requirements:</w:t>
      </w:r>
    </w:p>
    <w:p w:rsidR="00A704A9" w:rsidRPr="006E078E" w:rsidRDefault="00A704A9" w:rsidP="00A704A9">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A704A9" w:rsidRPr="006E078E" w:rsidRDefault="00A704A9" w:rsidP="00A704A9">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lastRenderedPageBreak/>
        <w:t>Reliability</w:t>
      </w:r>
      <w:r w:rsidRPr="006E078E">
        <w:rPr>
          <w:rFonts w:ascii="Times New Roman" w:hAnsi="Times New Roman" w:cs="Times New Roman"/>
        </w:rPr>
        <w:t>: The system should perform correctly 99% of the time.</w:t>
      </w:r>
    </w:p>
    <w:p w:rsidR="00A704A9" w:rsidRPr="006E078E" w:rsidRDefault="00A704A9" w:rsidP="00A704A9">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A704A9" w:rsidRPr="0081361F" w:rsidRDefault="00A704A9"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33256A" w:rsidRDefault="0033256A" w:rsidP="0033256A">
      <w:pPr>
        <w:pStyle w:val="normal0"/>
        <w:rPr>
          <w:ins w:id="84" w:author="Kenneth Kon" w:date="2015-03-10T16:01:00Z"/>
        </w:rPr>
      </w:pPr>
      <w:ins w:id="85" w:author="Kenneth Kon" w:date="2015-03-10T16:01:00Z">
        <w:r>
          <w:rPr>
            <w:i/>
          </w:rPr>
          <w:t xml:space="preserve">Use Case ID: </w:t>
        </w:r>
        <w:r>
          <w:rPr>
            <w:b/>
          </w:rPr>
          <w:t xml:space="preserve">VQ17 – Visitor </w:t>
        </w:r>
        <w:proofErr w:type="spellStart"/>
        <w:r>
          <w:rPr>
            <w:b/>
          </w:rPr>
          <w:t>DeQueue</w:t>
        </w:r>
        <w:proofErr w:type="spellEnd"/>
      </w:ins>
    </w:p>
    <w:p w:rsidR="0033256A" w:rsidRDefault="0033256A" w:rsidP="0033256A">
      <w:pPr>
        <w:pStyle w:val="normal0"/>
        <w:rPr>
          <w:ins w:id="86" w:author="Kenneth Kon" w:date="2015-03-10T16:01:00Z"/>
        </w:rPr>
      </w:pPr>
      <w:ins w:id="87" w:author="Kenneth Kon" w:date="2015-03-10T16:01:00Z">
        <w:r>
          <w:rPr>
            <w:i/>
          </w:rPr>
          <w:t>Descriptions:</w:t>
        </w:r>
        <w:r>
          <w:t xml:space="preserve"> If a user does not want to go on a particular ride they have queued up for. This allows them to remove themselves from the queue for that ride. </w:t>
        </w:r>
      </w:ins>
    </w:p>
    <w:p w:rsidR="0033256A" w:rsidRDefault="0033256A" w:rsidP="0033256A">
      <w:pPr>
        <w:pStyle w:val="normal0"/>
        <w:rPr>
          <w:ins w:id="88" w:author="Kenneth Kon" w:date="2015-03-10T16:01:00Z"/>
        </w:rPr>
      </w:pPr>
      <w:ins w:id="89" w:author="Kenneth Kon" w:date="2015-03-10T16:01:00Z">
        <w:r>
          <w:rPr>
            <w:i/>
          </w:rPr>
          <w:t>User Story:</w:t>
        </w:r>
        <w:r>
          <w:t xml:space="preserve"> #121 Visitor </w:t>
        </w:r>
        <w:proofErr w:type="spellStart"/>
        <w:r>
          <w:t>Dequeue</w:t>
        </w:r>
        <w:proofErr w:type="spellEnd"/>
        <w:r>
          <w:t xml:space="preserve"> for rides</w:t>
        </w:r>
      </w:ins>
    </w:p>
    <w:p w:rsidR="0033256A" w:rsidRDefault="0033256A" w:rsidP="0033256A">
      <w:pPr>
        <w:pStyle w:val="normal0"/>
        <w:rPr>
          <w:ins w:id="90" w:author="Kenneth Kon" w:date="2015-03-10T16:01:00Z"/>
        </w:rPr>
      </w:pPr>
      <w:ins w:id="91" w:author="Kenneth Kon" w:date="2015-03-10T16:01:00Z">
        <w:r>
          <w:rPr>
            <w:i/>
          </w:rPr>
          <w:t xml:space="preserve">Actors: </w:t>
        </w:r>
        <w:r>
          <w:t>Single Venue Admin and Venue Visitor/Non Visitor.</w:t>
        </w:r>
      </w:ins>
    </w:p>
    <w:p w:rsidR="0033256A" w:rsidRDefault="0033256A" w:rsidP="0033256A">
      <w:pPr>
        <w:pStyle w:val="normal0"/>
        <w:rPr>
          <w:ins w:id="92" w:author="Kenneth Kon" w:date="2015-03-10T16:01:00Z"/>
        </w:rPr>
      </w:pPr>
      <w:ins w:id="93" w:author="Kenneth Kon" w:date="2015-03-10T16:01:00Z">
        <w:r>
          <w:rPr>
            <w:i/>
          </w:rPr>
          <w:t>Pre-condition:</w:t>
        </w:r>
      </w:ins>
    </w:p>
    <w:p w:rsidR="0033256A" w:rsidRDefault="0033256A" w:rsidP="0033256A">
      <w:pPr>
        <w:pStyle w:val="normal0"/>
        <w:rPr>
          <w:ins w:id="94" w:author="Kenneth Kon" w:date="2015-03-10T16:01:00Z"/>
        </w:rPr>
      </w:pPr>
      <w:ins w:id="95"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ins>
    </w:p>
    <w:p w:rsidR="0033256A" w:rsidRDefault="0033256A" w:rsidP="0033256A">
      <w:pPr>
        <w:pStyle w:val="normal0"/>
        <w:rPr>
          <w:ins w:id="96" w:author="Kenneth Kon" w:date="2015-03-10T16:01:00Z"/>
        </w:rPr>
      </w:pPr>
      <w:ins w:id="97" w:author="Kenneth Kon" w:date="2015-03-10T16:01:00Z">
        <w:r>
          <w:rPr>
            <w:rFonts w:ascii="Times New Roman" w:eastAsia="Times New Roman" w:hAnsi="Times New Roman" w:cs="Times New Roman"/>
          </w:rPr>
          <w:t xml:space="preserve"> </w:t>
        </w:r>
      </w:ins>
    </w:p>
    <w:p w:rsidR="0033256A" w:rsidRDefault="0033256A" w:rsidP="0033256A">
      <w:pPr>
        <w:pStyle w:val="normal0"/>
        <w:rPr>
          <w:ins w:id="98" w:author="Kenneth Kon" w:date="2015-03-10T16:01:00Z"/>
        </w:rPr>
      </w:pPr>
      <w:ins w:id="99" w:author="Kenneth Kon" w:date="2015-03-10T16:01:00Z">
        <w:r>
          <w:rPr>
            <w:i/>
          </w:rPr>
          <w:t>Description:</w:t>
        </w:r>
      </w:ins>
    </w:p>
    <w:p w:rsidR="0033256A" w:rsidRDefault="0033256A" w:rsidP="0033256A">
      <w:pPr>
        <w:pStyle w:val="normal0"/>
        <w:rPr>
          <w:ins w:id="100" w:author="Kenneth Kon" w:date="2015-03-10T16:01:00Z"/>
        </w:rPr>
      </w:pPr>
      <w:ins w:id="101"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ins>
    </w:p>
    <w:p w:rsidR="0033256A" w:rsidRDefault="0033256A" w:rsidP="0033256A">
      <w:pPr>
        <w:pStyle w:val="normal0"/>
        <w:rPr>
          <w:ins w:id="102" w:author="Kenneth Kon" w:date="2015-03-10T16:01:00Z"/>
        </w:rPr>
      </w:pPr>
      <w:ins w:id="103"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ins>
    </w:p>
    <w:p w:rsidR="0033256A" w:rsidRDefault="0033256A" w:rsidP="0033256A">
      <w:pPr>
        <w:pStyle w:val="normal0"/>
        <w:rPr>
          <w:ins w:id="104" w:author="Kenneth Kon" w:date="2015-03-10T16:01:00Z"/>
        </w:rPr>
      </w:pPr>
      <w:ins w:id="105"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ins>
    </w:p>
    <w:p w:rsidR="0033256A" w:rsidRDefault="0033256A" w:rsidP="0033256A">
      <w:pPr>
        <w:pStyle w:val="normal0"/>
        <w:rPr>
          <w:ins w:id="106" w:author="Kenneth Kon" w:date="2015-03-10T16:01:00Z"/>
        </w:rPr>
      </w:pPr>
      <w:ins w:id="107" w:author="Kenneth Kon" w:date="2015-03-10T16:01:00Z">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ins>
    </w:p>
    <w:p w:rsidR="0033256A" w:rsidRDefault="0033256A" w:rsidP="0033256A">
      <w:pPr>
        <w:pStyle w:val="normal0"/>
        <w:rPr>
          <w:ins w:id="108" w:author="Kenneth Kon" w:date="2015-03-10T16:01:00Z"/>
        </w:rPr>
      </w:pPr>
      <w:ins w:id="109"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110" w:author="Kenneth Kon" w:date="2015-03-10T16:01:00Z"/>
        </w:rPr>
      </w:pPr>
      <w:ins w:id="111" w:author="Kenneth Kon" w:date="2015-03-10T16:01:00Z">
        <w:r>
          <w:rPr>
            <w:i/>
            <w:color w:val="1A1A1A"/>
          </w:rPr>
          <w:t>Post-conditions:</w:t>
        </w:r>
      </w:ins>
    </w:p>
    <w:p w:rsidR="0033256A" w:rsidRDefault="0033256A" w:rsidP="0033256A">
      <w:pPr>
        <w:pStyle w:val="normal0"/>
        <w:rPr>
          <w:ins w:id="112" w:author="Kenneth Kon" w:date="2015-03-10T16:01:00Z"/>
        </w:rPr>
      </w:pPr>
      <w:ins w:id="113"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ins>
    </w:p>
    <w:p w:rsidR="0033256A" w:rsidRDefault="0033256A" w:rsidP="0033256A">
      <w:pPr>
        <w:pStyle w:val="normal0"/>
        <w:rPr>
          <w:ins w:id="114" w:author="Kenneth Kon" w:date="2015-03-10T16:01:00Z"/>
        </w:rPr>
      </w:pPr>
      <w:ins w:id="115"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ins>
    </w:p>
    <w:p w:rsidR="0033256A" w:rsidRDefault="0033256A" w:rsidP="0033256A">
      <w:pPr>
        <w:pStyle w:val="normal0"/>
        <w:rPr>
          <w:ins w:id="116" w:author="Kenneth Kon" w:date="2015-03-10T16:01:00Z"/>
        </w:rPr>
      </w:pPr>
      <w:ins w:id="117"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118" w:author="Kenneth Kon" w:date="2015-03-10T16:01:00Z"/>
        </w:rPr>
      </w:pPr>
      <w:ins w:id="119" w:author="Kenneth Kon" w:date="2015-03-10T16:01:00Z">
        <w:r>
          <w:rPr>
            <w:i/>
            <w:color w:val="1A1A1A"/>
          </w:rPr>
          <w:t>Alternative Courses of Action:</w:t>
        </w:r>
      </w:ins>
    </w:p>
    <w:p w:rsidR="0033256A" w:rsidRDefault="0033256A" w:rsidP="0033256A">
      <w:pPr>
        <w:pStyle w:val="normal0"/>
        <w:rPr>
          <w:ins w:id="120" w:author="Kenneth Kon" w:date="2015-03-10T16:01:00Z"/>
        </w:rPr>
      </w:pPr>
      <w:ins w:id="121"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ins>
    </w:p>
    <w:p w:rsidR="0033256A" w:rsidRDefault="0033256A" w:rsidP="0033256A">
      <w:pPr>
        <w:pStyle w:val="normal0"/>
        <w:rPr>
          <w:ins w:id="122" w:author="Kenneth Kon" w:date="2015-03-10T16:01:00Z"/>
        </w:rPr>
      </w:pPr>
      <w:ins w:id="123" w:author="Kenneth Kon" w:date="2015-03-10T16:01:00Z">
        <w:r>
          <w:rPr>
            <w:rFonts w:ascii="Times New Roman" w:eastAsia="Times New Roman" w:hAnsi="Times New Roman" w:cs="Times New Roman"/>
          </w:rPr>
          <w:t xml:space="preserve"> </w:t>
        </w:r>
      </w:ins>
    </w:p>
    <w:p w:rsidR="0033256A" w:rsidRDefault="0033256A" w:rsidP="0033256A">
      <w:pPr>
        <w:pStyle w:val="normal0"/>
        <w:rPr>
          <w:ins w:id="124" w:author="Kenneth Kon" w:date="2015-03-10T16:01:00Z"/>
        </w:rPr>
      </w:pPr>
      <w:ins w:id="125" w:author="Kenneth Kon" w:date="2015-03-10T16:01:00Z">
        <w:r>
          <w:rPr>
            <w:i/>
            <w:color w:val="1A1A1A"/>
          </w:rPr>
          <w:t>Exceptions</w:t>
        </w:r>
      </w:ins>
    </w:p>
    <w:p w:rsidR="0033256A" w:rsidRDefault="0033256A" w:rsidP="0033256A">
      <w:pPr>
        <w:pStyle w:val="normal0"/>
        <w:rPr>
          <w:ins w:id="126" w:author="Kenneth Kon" w:date="2015-03-10T16:01:00Z"/>
        </w:rPr>
      </w:pPr>
      <w:ins w:id="127"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ins>
    </w:p>
    <w:p w:rsidR="0033256A" w:rsidRDefault="0033256A" w:rsidP="0033256A">
      <w:pPr>
        <w:pStyle w:val="normal0"/>
        <w:rPr>
          <w:ins w:id="128" w:author="Kenneth Kon" w:date="2015-03-10T16:01:00Z"/>
        </w:rPr>
      </w:pPr>
      <w:ins w:id="129"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ins>
    </w:p>
    <w:p w:rsidR="0033256A" w:rsidRDefault="0033256A" w:rsidP="0033256A">
      <w:pPr>
        <w:pStyle w:val="normal0"/>
        <w:rPr>
          <w:ins w:id="130" w:author="Kenneth Kon" w:date="2015-03-10T16:01:00Z"/>
        </w:rPr>
      </w:pPr>
      <w:ins w:id="131"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ins>
    </w:p>
    <w:p w:rsidR="0033256A" w:rsidRDefault="0033256A" w:rsidP="0033256A">
      <w:pPr>
        <w:pStyle w:val="normal0"/>
        <w:rPr>
          <w:ins w:id="132" w:author="Kenneth Kon" w:date="2015-03-10T16:01:00Z"/>
        </w:rPr>
      </w:pPr>
      <w:ins w:id="133"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134" w:author="Kenneth Kon" w:date="2015-03-10T16:01:00Z"/>
        </w:rPr>
      </w:pPr>
      <w:ins w:id="135" w:author="Kenneth Kon" w:date="2015-03-10T16:01:00Z">
        <w:r>
          <w:rPr>
            <w:i/>
            <w:color w:val="1A1A1A"/>
          </w:rPr>
          <w:t>Related Uses case:</w:t>
        </w:r>
        <w:r>
          <w:rPr>
            <w:b/>
          </w:rPr>
          <w:t xml:space="preserve"> VQ15 – Find Wait Time,</w:t>
        </w:r>
        <w:r>
          <w:rPr>
            <w:i/>
            <w:color w:val="1A1A1A"/>
          </w:rPr>
          <w:t xml:space="preserve"> </w:t>
        </w:r>
        <w:r>
          <w:rPr>
            <w:b/>
          </w:rPr>
          <w:t xml:space="preserve">VQ16 – </w:t>
        </w:r>
        <w:proofErr w:type="spellStart"/>
        <w:r>
          <w:rPr>
            <w:b/>
          </w:rPr>
          <w:t>AddQueue</w:t>
        </w:r>
        <w:proofErr w:type="spellEnd"/>
      </w:ins>
    </w:p>
    <w:p w:rsidR="0033256A" w:rsidRDefault="0033256A" w:rsidP="0033256A">
      <w:pPr>
        <w:pStyle w:val="normal0"/>
        <w:rPr>
          <w:ins w:id="136" w:author="Kenneth Kon" w:date="2015-03-10T16:01:00Z"/>
        </w:rPr>
      </w:pPr>
      <w:ins w:id="137" w:author="Kenneth Kon" w:date="2015-03-10T16:01:00Z">
        <w:r>
          <w:rPr>
            <w:b/>
            <w:color w:val="1A1A1A"/>
          </w:rPr>
          <w:t>Special Requirements:</w:t>
        </w:r>
      </w:ins>
    </w:p>
    <w:p w:rsidR="0033256A" w:rsidRDefault="0033256A" w:rsidP="0033256A">
      <w:pPr>
        <w:pStyle w:val="normal0"/>
        <w:rPr>
          <w:ins w:id="138" w:author="Kenneth Kon" w:date="2015-03-10T16:01:00Z"/>
        </w:rPr>
      </w:pPr>
      <w:ins w:id="139"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ins>
    </w:p>
    <w:p w:rsidR="0033256A" w:rsidRDefault="0033256A" w:rsidP="0033256A">
      <w:pPr>
        <w:pStyle w:val="normal0"/>
        <w:spacing w:line="360" w:lineRule="auto"/>
        <w:rPr>
          <w:ins w:id="140" w:author="Kenneth Kon" w:date="2015-03-10T16:01:00Z"/>
        </w:rPr>
      </w:pPr>
      <w:ins w:id="141"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ins>
    </w:p>
    <w:p w:rsidR="0033256A" w:rsidRDefault="0033256A" w:rsidP="0033256A">
      <w:pPr>
        <w:pStyle w:val="normal0"/>
        <w:rPr>
          <w:ins w:id="142" w:author="Kenneth Kon" w:date="2015-03-10T16:01:00Z"/>
        </w:rPr>
      </w:pPr>
      <w:ins w:id="143"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ins>
    </w:p>
    <w:p w:rsidR="0033256A" w:rsidRDefault="0033256A" w:rsidP="0033256A">
      <w:pPr>
        <w:pStyle w:val="normal0"/>
        <w:spacing w:line="360" w:lineRule="auto"/>
        <w:rPr>
          <w:ins w:id="144" w:author="Kenneth Kon" w:date="2015-03-10T16:01:00Z"/>
        </w:rPr>
      </w:pPr>
      <w:ins w:id="145" w:author="Kenneth Kon" w:date="2015-03-10T16:01:00Z">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ins>
    </w:p>
    <w:p w:rsidR="0033256A" w:rsidRDefault="0033256A" w:rsidP="0033256A">
      <w:pPr>
        <w:pStyle w:val="normal0"/>
        <w:rPr>
          <w:ins w:id="146" w:author="Kenneth Kon" w:date="2015-03-10T16:01:00Z"/>
        </w:rPr>
      </w:pPr>
      <w:ins w:id="147" w:author="Kenneth Kon" w:date="2015-03-10T16:01:00Z">
        <w:r>
          <w:t xml:space="preserve"> </w:t>
        </w:r>
      </w:ins>
    </w:p>
    <w:p w:rsidR="0033256A" w:rsidRDefault="0033256A" w:rsidP="0033256A">
      <w:pPr>
        <w:pStyle w:val="normal0"/>
        <w:rPr>
          <w:ins w:id="148" w:author="Kenneth Kon" w:date="2015-03-10T16:01:00Z"/>
          <w:b/>
        </w:rPr>
      </w:pPr>
      <w:ins w:id="149" w:author="Kenneth Kon" w:date="2015-03-10T16:01:00Z">
        <w:r>
          <w:rPr>
            <w:b/>
          </w:rPr>
          <w:t>***********************************************************************</w:t>
        </w:r>
      </w:ins>
    </w:p>
    <w:p w:rsidR="0033256A" w:rsidRDefault="0033256A" w:rsidP="0033256A">
      <w:pPr>
        <w:pStyle w:val="normal0"/>
        <w:rPr>
          <w:ins w:id="150" w:author="Kenneth Kon" w:date="2015-03-10T16:01:00Z"/>
          <w:b/>
        </w:rPr>
      </w:pPr>
    </w:p>
    <w:p w:rsidR="0033256A" w:rsidRDefault="0033256A" w:rsidP="0033256A">
      <w:pPr>
        <w:pStyle w:val="normal0"/>
        <w:rPr>
          <w:ins w:id="151" w:author="Kenneth Kon" w:date="2015-03-10T16:01:00Z"/>
        </w:rPr>
      </w:pPr>
    </w:p>
    <w:p w:rsidR="0033256A" w:rsidRDefault="0033256A" w:rsidP="0033256A">
      <w:pPr>
        <w:pStyle w:val="normal0"/>
        <w:rPr>
          <w:ins w:id="152" w:author="Kenneth Kon" w:date="2015-03-10T16:01:00Z"/>
        </w:rPr>
      </w:pPr>
      <w:ins w:id="153" w:author="Kenneth Kon" w:date="2015-03-10T16:01:00Z">
        <w:r>
          <w:rPr>
            <w:b/>
            <w:sz w:val="52"/>
          </w:rPr>
          <w:t xml:space="preserve"> </w:t>
        </w:r>
      </w:ins>
    </w:p>
    <w:p w:rsidR="0033256A" w:rsidRDefault="0033256A" w:rsidP="0033256A">
      <w:pPr>
        <w:pStyle w:val="normal0"/>
        <w:rPr>
          <w:ins w:id="154" w:author="Kenneth Kon" w:date="2015-03-10T16:01:00Z"/>
        </w:rPr>
      </w:pPr>
      <w:ins w:id="155" w:author="Kenneth Kon" w:date="2015-03-10T16:01:00Z">
        <w:r>
          <w:rPr>
            <w:i/>
          </w:rPr>
          <w:t xml:space="preserve">Use Case ID: </w:t>
        </w:r>
        <w:r>
          <w:rPr>
            <w:b/>
          </w:rPr>
          <w:t>VQ18 – Simulate Queue for admin: Add Multiple Visitors to Rides</w:t>
        </w:r>
      </w:ins>
    </w:p>
    <w:p w:rsidR="0033256A" w:rsidRDefault="0033256A" w:rsidP="0033256A">
      <w:pPr>
        <w:pStyle w:val="normal0"/>
        <w:rPr>
          <w:ins w:id="156" w:author="Kenneth Kon" w:date="2015-03-10T16:01:00Z"/>
        </w:rPr>
      </w:pPr>
      <w:ins w:id="157" w:author="Kenneth Kon" w:date="2015-03-10T16:01:00Z">
        <w:r>
          <w:rPr>
            <w:i/>
          </w:rPr>
          <w:t>Descriptions:</w:t>
        </w:r>
        <w:r>
          <w:t xml:space="preserve"> Admin has ability to add multiple users (value defined by the admin) for particular rides from the Admin ride interface. </w:t>
        </w:r>
      </w:ins>
    </w:p>
    <w:p w:rsidR="0033256A" w:rsidRDefault="0033256A" w:rsidP="0033256A">
      <w:pPr>
        <w:pStyle w:val="normal0"/>
        <w:rPr>
          <w:ins w:id="158" w:author="Kenneth Kon" w:date="2015-03-10T16:01:00Z"/>
        </w:rPr>
      </w:pPr>
      <w:ins w:id="159" w:author="Kenneth Kon" w:date="2015-03-10T16:01:00Z">
        <w:r>
          <w:rPr>
            <w:i/>
          </w:rPr>
          <w:t>User Story:</w:t>
        </w:r>
        <w:r>
          <w:t xml:space="preserve"> #111 Simulate Queue for admin: Add Multiple Visitors to Rides</w:t>
        </w:r>
      </w:ins>
    </w:p>
    <w:p w:rsidR="0033256A" w:rsidRDefault="0033256A" w:rsidP="0033256A">
      <w:pPr>
        <w:pStyle w:val="normal0"/>
        <w:rPr>
          <w:ins w:id="160" w:author="Kenneth Kon" w:date="2015-03-10T16:01:00Z"/>
        </w:rPr>
      </w:pPr>
      <w:ins w:id="161" w:author="Kenneth Kon" w:date="2015-03-10T16:01:00Z">
        <w:r>
          <w:rPr>
            <w:i/>
          </w:rPr>
          <w:t xml:space="preserve">Actors: </w:t>
        </w:r>
        <w:r>
          <w:t>Single Venue Admin</w:t>
        </w:r>
      </w:ins>
    </w:p>
    <w:p w:rsidR="0033256A" w:rsidRDefault="0033256A" w:rsidP="0033256A">
      <w:pPr>
        <w:pStyle w:val="normal0"/>
        <w:rPr>
          <w:ins w:id="162" w:author="Kenneth Kon" w:date="2015-03-10T16:01:00Z"/>
        </w:rPr>
      </w:pPr>
      <w:ins w:id="163" w:author="Kenneth Kon" w:date="2015-03-10T16:01:00Z">
        <w:r>
          <w:rPr>
            <w:i/>
          </w:rPr>
          <w:t>Pre-condition:</w:t>
        </w:r>
      </w:ins>
    </w:p>
    <w:p w:rsidR="0033256A" w:rsidRDefault="0033256A" w:rsidP="0033256A">
      <w:pPr>
        <w:pStyle w:val="normal0"/>
        <w:rPr>
          <w:ins w:id="164" w:author="Kenneth Kon" w:date="2015-03-10T16:01:00Z"/>
        </w:rPr>
      </w:pPr>
      <w:ins w:id="165"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ins>
    </w:p>
    <w:p w:rsidR="0033256A" w:rsidRDefault="0033256A" w:rsidP="0033256A">
      <w:pPr>
        <w:pStyle w:val="normal0"/>
        <w:rPr>
          <w:ins w:id="166" w:author="Kenneth Kon" w:date="2015-03-10T16:01:00Z"/>
        </w:rPr>
      </w:pPr>
      <w:ins w:id="167" w:author="Kenneth Kon" w:date="2015-03-10T16:01:00Z">
        <w:r>
          <w:rPr>
            <w:rFonts w:ascii="Times New Roman" w:eastAsia="Times New Roman" w:hAnsi="Times New Roman" w:cs="Times New Roman"/>
          </w:rPr>
          <w:t xml:space="preserve"> </w:t>
        </w:r>
      </w:ins>
    </w:p>
    <w:p w:rsidR="0033256A" w:rsidRDefault="0033256A" w:rsidP="0033256A">
      <w:pPr>
        <w:pStyle w:val="normal0"/>
        <w:rPr>
          <w:ins w:id="168" w:author="Kenneth Kon" w:date="2015-03-10T16:01:00Z"/>
        </w:rPr>
      </w:pPr>
      <w:ins w:id="169" w:author="Kenneth Kon" w:date="2015-03-10T16:01:00Z">
        <w:r>
          <w:rPr>
            <w:i/>
          </w:rPr>
          <w:t>Steps:</w:t>
        </w:r>
      </w:ins>
    </w:p>
    <w:p w:rsidR="0033256A" w:rsidRDefault="0033256A" w:rsidP="0033256A">
      <w:pPr>
        <w:pStyle w:val="normal0"/>
        <w:rPr>
          <w:ins w:id="170" w:author="Kenneth Kon" w:date="2015-03-10T16:01:00Z"/>
        </w:rPr>
      </w:pPr>
      <w:ins w:id="171"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ins>
    </w:p>
    <w:p w:rsidR="0033256A" w:rsidRDefault="0033256A" w:rsidP="0033256A">
      <w:pPr>
        <w:pStyle w:val="normal0"/>
        <w:rPr>
          <w:ins w:id="172" w:author="Kenneth Kon" w:date="2015-03-10T16:01:00Z"/>
        </w:rPr>
      </w:pPr>
      <w:ins w:id="173"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ins>
    </w:p>
    <w:p w:rsidR="0033256A" w:rsidRDefault="0033256A" w:rsidP="0033256A">
      <w:pPr>
        <w:pStyle w:val="normal0"/>
        <w:rPr>
          <w:ins w:id="174" w:author="Kenneth Kon" w:date="2015-03-10T16:01:00Z"/>
        </w:rPr>
      </w:pPr>
      <w:ins w:id="175"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Admin enters a number in the add Admin Queues text box, for a specific ride from the Ride Table.</w:t>
        </w:r>
      </w:ins>
    </w:p>
    <w:p w:rsidR="0033256A" w:rsidRDefault="0033256A" w:rsidP="0033256A">
      <w:pPr>
        <w:pStyle w:val="normal0"/>
        <w:rPr>
          <w:ins w:id="176" w:author="Kenneth Kon" w:date="2015-03-10T16:01:00Z"/>
        </w:rPr>
      </w:pPr>
      <w:ins w:id="177" w:author="Kenneth Kon" w:date="2015-03-10T16:01:00Z">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Add Queue button next to the text box.</w:t>
        </w:r>
      </w:ins>
    </w:p>
    <w:p w:rsidR="0033256A" w:rsidRDefault="0033256A" w:rsidP="0033256A">
      <w:pPr>
        <w:pStyle w:val="normal0"/>
        <w:rPr>
          <w:ins w:id="178" w:author="Kenneth Kon" w:date="2015-03-10T16:01:00Z"/>
        </w:rPr>
      </w:pPr>
      <w:ins w:id="179"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180" w:author="Kenneth Kon" w:date="2015-03-10T16:01:00Z"/>
        </w:rPr>
      </w:pPr>
      <w:ins w:id="181"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182" w:author="Kenneth Kon" w:date="2015-03-10T16:01:00Z"/>
        </w:rPr>
      </w:pPr>
      <w:ins w:id="183" w:author="Kenneth Kon" w:date="2015-03-10T16:01:00Z">
        <w:r>
          <w:rPr>
            <w:i/>
            <w:color w:val="1A1A1A"/>
          </w:rPr>
          <w:t>Post-conditions:</w:t>
        </w:r>
      </w:ins>
    </w:p>
    <w:p w:rsidR="0033256A" w:rsidRDefault="0033256A" w:rsidP="0033256A">
      <w:pPr>
        <w:pStyle w:val="normal0"/>
        <w:rPr>
          <w:ins w:id="184" w:author="Kenneth Kon" w:date="2015-03-10T16:01:00Z"/>
        </w:rPr>
      </w:pPr>
      <w:ins w:id="185"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ins>
    </w:p>
    <w:p w:rsidR="0033256A" w:rsidRDefault="0033256A" w:rsidP="0033256A">
      <w:pPr>
        <w:pStyle w:val="normal0"/>
        <w:rPr>
          <w:ins w:id="186" w:author="Kenneth Kon" w:date="2015-03-10T16:01:00Z"/>
        </w:rPr>
      </w:pPr>
      <w:ins w:id="187"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ins>
    </w:p>
    <w:p w:rsidR="0033256A" w:rsidRDefault="0033256A" w:rsidP="0033256A">
      <w:pPr>
        <w:pStyle w:val="normal0"/>
        <w:rPr>
          <w:ins w:id="188" w:author="Kenneth Kon" w:date="2015-03-10T16:01:00Z"/>
        </w:rPr>
      </w:pPr>
      <w:ins w:id="189"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190" w:author="Kenneth Kon" w:date="2015-03-10T16:01:00Z"/>
        </w:rPr>
      </w:pPr>
      <w:ins w:id="191" w:author="Kenneth Kon" w:date="2015-03-10T16:01:00Z">
        <w:r>
          <w:rPr>
            <w:i/>
            <w:color w:val="1A1A1A"/>
          </w:rPr>
          <w:t>Alternative Courses of Action:</w:t>
        </w:r>
      </w:ins>
    </w:p>
    <w:p w:rsidR="0033256A" w:rsidRDefault="0033256A" w:rsidP="0033256A">
      <w:pPr>
        <w:pStyle w:val="normal0"/>
        <w:rPr>
          <w:ins w:id="192" w:author="Kenneth Kon" w:date="2015-03-10T16:01:00Z"/>
        </w:rPr>
      </w:pPr>
      <w:ins w:id="193"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ins>
    </w:p>
    <w:p w:rsidR="0033256A" w:rsidRDefault="0033256A" w:rsidP="0033256A">
      <w:pPr>
        <w:pStyle w:val="normal0"/>
        <w:rPr>
          <w:ins w:id="194" w:author="Kenneth Kon" w:date="2015-03-10T16:01:00Z"/>
        </w:rPr>
      </w:pPr>
      <w:ins w:id="195" w:author="Kenneth Kon" w:date="2015-03-10T16:01:00Z">
        <w:r>
          <w:rPr>
            <w:rFonts w:ascii="Times New Roman" w:eastAsia="Times New Roman" w:hAnsi="Times New Roman" w:cs="Times New Roman"/>
          </w:rPr>
          <w:t xml:space="preserve"> </w:t>
        </w:r>
      </w:ins>
    </w:p>
    <w:p w:rsidR="0033256A" w:rsidRDefault="0033256A" w:rsidP="0033256A">
      <w:pPr>
        <w:pStyle w:val="normal0"/>
        <w:rPr>
          <w:ins w:id="196" w:author="Kenneth Kon" w:date="2015-03-10T16:01:00Z"/>
        </w:rPr>
      </w:pPr>
      <w:ins w:id="197" w:author="Kenneth Kon" w:date="2015-03-10T16:01:00Z">
        <w:r>
          <w:rPr>
            <w:i/>
            <w:color w:val="1A1A1A"/>
          </w:rPr>
          <w:t>Exceptions</w:t>
        </w:r>
      </w:ins>
    </w:p>
    <w:p w:rsidR="0033256A" w:rsidRDefault="0033256A" w:rsidP="0033256A">
      <w:pPr>
        <w:pStyle w:val="normal0"/>
        <w:rPr>
          <w:ins w:id="198" w:author="Kenneth Kon" w:date="2015-03-10T16:01:00Z"/>
        </w:rPr>
      </w:pPr>
      <w:ins w:id="199"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ins>
    </w:p>
    <w:p w:rsidR="0033256A" w:rsidRDefault="0033256A" w:rsidP="0033256A">
      <w:pPr>
        <w:pStyle w:val="normal0"/>
        <w:rPr>
          <w:ins w:id="200" w:author="Kenneth Kon" w:date="2015-03-10T16:01:00Z"/>
        </w:rPr>
      </w:pPr>
      <w:ins w:id="201"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ins>
    </w:p>
    <w:p w:rsidR="0033256A" w:rsidRDefault="0033256A" w:rsidP="0033256A">
      <w:pPr>
        <w:pStyle w:val="normal0"/>
        <w:rPr>
          <w:ins w:id="202" w:author="Kenneth Kon" w:date="2015-03-10T16:01:00Z"/>
        </w:rPr>
      </w:pPr>
      <w:ins w:id="203"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ins>
    </w:p>
    <w:p w:rsidR="0033256A" w:rsidRDefault="0033256A" w:rsidP="0033256A">
      <w:pPr>
        <w:pStyle w:val="normal0"/>
        <w:rPr>
          <w:ins w:id="204" w:author="Kenneth Kon" w:date="2015-03-10T16:01:00Z"/>
        </w:rPr>
      </w:pPr>
      <w:ins w:id="205"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206" w:author="Kenneth Kon" w:date="2015-03-10T16:01:00Z"/>
        </w:rPr>
      </w:pPr>
      <w:ins w:id="207" w:author="Kenneth Kon" w:date="2015-03-10T16:01:00Z">
        <w:r>
          <w:rPr>
            <w:i/>
            <w:color w:val="1A1A1A"/>
          </w:rPr>
          <w:t>Related Uses case:</w:t>
        </w:r>
        <w:r>
          <w:rPr>
            <w:b/>
          </w:rPr>
          <w:t xml:space="preserve"> VQ19 – Simulate Queue for Admin: </w:t>
        </w:r>
        <w:proofErr w:type="spellStart"/>
        <w:r>
          <w:rPr>
            <w:b/>
          </w:rPr>
          <w:t>Dequeue</w:t>
        </w:r>
        <w:proofErr w:type="spellEnd"/>
        <w:r>
          <w:rPr>
            <w:b/>
          </w:rPr>
          <w:t xml:space="preserve"> Rides</w:t>
        </w:r>
      </w:ins>
    </w:p>
    <w:p w:rsidR="0033256A" w:rsidRDefault="0033256A" w:rsidP="0033256A">
      <w:pPr>
        <w:pStyle w:val="normal0"/>
        <w:rPr>
          <w:ins w:id="208" w:author="Kenneth Kon" w:date="2015-03-10T16:01:00Z"/>
        </w:rPr>
      </w:pPr>
      <w:ins w:id="209" w:author="Kenneth Kon" w:date="2015-03-10T16:01:00Z">
        <w:r>
          <w:rPr>
            <w:b/>
            <w:color w:val="1A1A1A"/>
          </w:rPr>
          <w:t>Special Requirements:</w:t>
        </w:r>
      </w:ins>
    </w:p>
    <w:p w:rsidR="0033256A" w:rsidRDefault="0033256A" w:rsidP="0033256A">
      <w:pPr>
        <w:pStyle w:val="normal0"/>
        <w:rPr>
          <w:ins w:id="210" w:author="Kenneth Kon" w:date="2015-03-10T16:01:00Z"/>
        </w:rPr>
      </w:pPr>
      <w:ins w:id="211"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ins>
    </w:p>
    <w:p w:rsidR="0033256A" w:rsidRDefault="0033256A" w:rsidP="0033256A">
      <w:pPr>
        <w:pStyle w:val="normal0"/>
        <w:spacing w:line="360" w:lineRule="auto"/>
        <w:rPr>
          <w:ins w:id="212" w:author="Kenneth Kon" w:date="2015-03-10T16:01:00Z"/>
        </w:rPr>
      </w:pPr>
      <w:ins w:id="213"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ins>
    </w:p>
    <w:p w:rsidR="0033256A" w:rsidRDefault="0033256A" w:rsidP="0033256A">
      <w:pPr>
        <w:pStyle w:val="normal0"/>
        <w:rPr>
          <w:ins w:id="214" w:author="Kenneth Kon" w:date="2015-03-10T16:01:00Z"/>
        </w:rPr>
      </w:pPr>
      <w:ins w:id="215" w:author="Kenneth Kon" w:date="2015-03-10T16:01:00Z">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ins>
    </w:p>
    <w:p w:rsidR="0033256A" w:rsidRDefault="0033256A" w:rsidP="0033256A">
      <w:pPr>
        <w:pStyle w:val="normal0"/>
        <w:spacing w:line="360" w:lineRule="auto"/>
        <w:rPr>
          <w:ins w:id="216" w:author="Kenneth Kon" w:date="2015-03-10T16:01:00Z"/>
        </w:rPr>
      </w:pPr>
      <w:ins w:id="217"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ins>
    </w:p>
    <w:p w:rsidR="0033256A" w:rsidRDefault="0033256A" w:rsidP="0033256A">
      <w:pPr>
        <w:pStyle w:val="normal0"/>
        <w:rPr>
          <w:ins w:id="218" w:author="Kenneth Kon" w:date="2015-03-10T16:01:00Z"/>
        </w:rPr>
      </w:pPr>
      <w:ins w:id="219" w:author="Kenneth Kon" w:date="2015-03-10T16:01:00Z">
        <w:r>
          <w:t xml:space="preserve"> </w:t>
        </w:r>
      </w:ins>
    </w:p>
    <w:p w:rsidR="0033256A" w:rsidRDefault="0033256A" w:rsidP="0033256A">
      <w:pPr>
        <w:pStyle w:val="normal0"/>
        <w:rPr>
          <w:ins w:id="220" w:author="Kenneth Kon" w:date="2015-03-10T16:01:00Z"/>
        </w:rPr>
      </w:pPr>
      <w:ins w:id="221" w:author="Kenneth Kon" w:date="2015-03-10T16:01:00Z">
        <w:r>
          <w:rPr>
            <w:b/>
          </w:rPr>
          <w:t>***********************************************************************</w:t>
        </w:r>
      </w:ins>
    </w:p>
    <w:p w:rsidR="0033256A" w:rsidRDefault="0033256A" w:rsidP="0033256A">
      <w:pPr>
        <w:pStyle w:val="normal0"/>
        <w:rPr>
          <w:ins w:id="222" w:author="Kenneth Kon" w:date="2015-03-10T16:01:00Z"/>
        </w:rPr>
      </w:pPr>
      <w:ins w:id="223" w:author="Kenneth Kon" w:date="2015-03-10T16:01:00Z">
        <w:r>
          <w:rPr>
            <w:b/>
          </w:rPr>
          <w:t xml:space="preserve"> </w:t>
        </w:r>
      </w:ins>
    </w:p>
    <w:p w:rsidR="0033256A" w:rsidRDefault="0033256A" w:rsidP="0033256A">
      <w:pPr>
        <w:pStyle w:val="normal0"/>
        <w:rPr>
          <w:ins w:id="224" w:author="Kenneth Kon" w:date="2015-03-10T16:01:00Z"/>
        </w:rPr>
      </w:pPr>
      <w:ins w:id="225" w:author="Kenneth Kon" w:date="2015-03-10T16:01:00Z">
        <w:r>
          <w:rPr>
            <w:b/>
          </w:rPr>
          <w:t xml:space="preserve"> </w:t>
        </w:r>
      </w:ins>
    </w:p>
    <w:p w:rsidR="0033256A" w:rsidRDefault="0033256A" w:rsidP="0033256A">
      <w:pPr>
        <w:pStyle w:val="normal0"/>
        <w:rPr>
          <w:ins w:id="226" w:author="Kenneth Kon" w:date="2015-03-10T16:01:00Z"/>
        </w:rPr>
      </w:pPr>
      <w:ins w:id="227" w:author="Kenneth Kon" w:date="2015-03-10T16:01:00Z">
        <w:r>
          <w:rPr>
            <w:b/>
          </w:rPr>
          <w:t xml:space="preserve"> </w:t>
        </w:r>
      </w:ins>
    </w:p>
    <w:p w:rsidR="0033256A" w:rsidRDefault="0033256A" w:rsidP="0033256A">
      <w:pPr>
        <w:pStyle w:val="normal0"/>
        <w:rPr>
          <w:ins w:id="228" w:author="Kenneth Kon" w:date="2015-03-10T16:01:00Z"/>
        </w:rPr>
      </w:pPr>
      <w:ins w:id="229" w:author="Kenneth Kon" w:date="2015-03-10T16:01:00Z">
        <w:r>
          <w:rPr>
            <w:i/>
          </w:rPr>
          <w:t xml:space="preserve">Use Case ID: </w:t>
        </w:r>
        <w:r>
          <w:rPr>
            <w:b/>
          </w:rPr>
          <w:t xml:space="preserve">VQ19 – Simulate Queue for Admin: </w:t>
        </w:r>
        <w:proofErr w:type="spellStart"/>
        <w:r>
          <w:rPr>
            <w:b/>
          </w:rPr>
          <w:t>Dequeue</w:t>
        </w:r>
        <w:proofErr w:type="spellEnd"/>
        <w:r>
          <w:rPr>
            <w:b/>
          </w:rPr>
          <w:t xml:space="preserve"> Rides</w:t>
        </w:r>
      </w:ins>
    </w:p>
    <w:p w:rsidR="0033256A" w:rsidRDefault="0033256A" w:rsidP="0033256A">
      <w:pPr>
        <w:pStyle w:val="normal0"/>
        <w:rPr>
          <w:ins w:id="230" w:author="Kenneth Kon" w:date="2015-03-10T16:01:00Z"/>
        </w:rPr>
      </w:pPr>
      <w:ins w:id="231" w:author="Kenneth Kon" w:date="2015-03-10T16:01:00Z">
        <w:r>
          <w:rPr>
            <w:i/>
          </w:rPr>
          <w:t>Descriptions:</w:t>
        </w:r>
        <w:r>
          <w:t xml:space="preserve"> Admin has ability to remove queues records for particular rides.</w:t>
        </w:r>
      </w:ins>
    </w:p>
    <w:p w:rsidR="0033256A" w:rsidRDefault="0033256A" w:rsidP="0033256A">
      <w:pPr>
        <w:pStyle w:val="normal0"/>
        <w:rPr>
          <w:ins w:id="232" w:author="Kenneth Kon" w:date="2015-03-10T16:01:00Z"/>
        </w:rPr>
      </w:pPr>
      <w:ins w:id="233" w:author="Kenneth Kon" w:date="2015-03-10T16:01:00Z">
        <w:r>
          <w:rPr>
            <w:i/>
          </w:rPr>
          <w:t>User Story:</w:t>
        </w:r>
        <w:r>
          <w:t xml:space="preserve"> #90 Simulate Queue for admin: Add Multiple Visitors to Rides</w:t>
        </w:r>
      </w:ins>
    </w:p>
    <w:p w:rsidR="0033256A" w:rsidRDefault="0033256A" w:rsidP="0033256A">
      <w:pPr>
        <w:pStyle w:val="normal0"/>
        <w:rPr>
          <w:ins w:id="234" w:author="Kenneth Kon" w:date="2015-03-10T16:01:00Z"/>
        </w:rPr>
      </w:pPr>
      <w:ins w:id="235" w:author="Kenneth Kon" w:date="2015-03-10T16:01:00Z">
        <w:r>
          <w:rPr>
            <w:i/>
          </w:rPr>
          <w:t xml:space="preserve">Actors: </w:t>
        </w:r>
        <w:r>
          <w:t>Single Venue Admin</w:t>
        </w:r>
      </w:ins>
    </w:p>
    <w:p w:rsidR="0033256A" w:rsidRDefault="0033256A" w:rsidP="0033256A">
      <w:pPr>
        <w:pStyle w:val="normal0"/>
        <w:rPr>
          <w:ins w:id="236" w:author="Kenneth Kon" w:date="2015-03-10T16:01:00Z"/>
        </w:rPr>
      </w:pPr>
      <w:ins w:id="237" w:author="Kenneth Kon" w:date="2015-03-10T16:01:00Z">
        <w:r>
          <w:rPr>
            <w:i/>
          </w:rPr>
          <w:t>Pre-condition:</w:t>
        </w:r>
      </w:ins>
    </w:p>
    <w:p w:rsidR="0033256A" w:rsidRDefault="0033256A" w:rsidP="0033256A">
      <w:pPr>
        <w:pStyle w:val="normal0"/>
        <w:rPr>
          <w:ins w:id="238" w:author="Kenneth Kon" w:date="2015-03-10T16:01:00Z"/>
        </w:rPr>
      </w:pPr>
      <w:ins w:id="239"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ins>
    </w:p>
    <w:p w:rsidR="0033256A" w:rsidRDefault="0033256A" w:rsidP="0033256A">
      <w:pPr>
        <w:pStyle w:val="normal0"/>
        <w:rPr>
          <w:ins w:id="240" w:author="Kenneth Kon" w:date="2015-03-10T16:01:00Z"/>
        </w:rPr>
      </w:pPr>
      <w:ins w:id="241" w:author="Kenneth Kon" w:date="2015-03-10T16:01:00Z">
        <w:r>
          <w:rPr>
            <w:rFonts w:ascii="Times New Roman" w:eastAsia="Times New Roman" w:hAnsi="Times New Roman" w:cs="Times New Roman"/>
          </w:rPr>
          <w:t xml:space="preserve"> </w:t>
        </w:r>
      </w:ins>
    </w:p>
    <w:p w:rsidR="0033256A" w:rsidRDefault="0033256A" w:rsidP="0033256A">
      <w:pPr>
        <w:pStyle w:val="normal0"/>
        <w:rPr>
          <w:ins w:id="242" w:author="Kenneth Kon" w:date="2015-03-10T16:01:00Z"/>
        </w:rPr>
      </w:pPr>
      <w:ins w:id="243" w:author="Kenneth Kon" w:date="2015-03-10T16:01:00Z">
        <w:r>
          <w:rPr>
            <w:i/>
          </w:rPr>
          <w:t>Steps:</w:t>
        </w:r>
      </w:ins>
    </w:p>
    <w:p w:rsidR="0033256A" w:rsidRDefault="0033256A" w:rsidP="0033256A">
      <w:pPr>
        <w:pStyle w:val="normal0"/>
        <w:rPr>
          <w:ins w:id="244" w:author="Kenneth Kon" w:date="2015-03-10T16:01:00Z"/>
        </w:rPr>
      </w:pPr>
      <w:ins w:id="245"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ins>
    </w:p>
    <w:p w:rsidR="0033256A" w:rsidRDefault="0033256A" w:rsidP="0033256A">
      <w:pPr>
        <w:pStyle w:val="normal0"/>
        <w:rPr>
          <w:ins w:id="246" w:author="Kenneth Kon" w:date="2015-03-10T16:01:00Z"/>
        </w:rPr>
      </w:pPr>
      <w:ins w:id="247"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ins>
    </w:p>
    <w:p w:rsidR="0033256A" w:rsidRDefault="0033256A" w:rsidP="0033256A">
      <w:pPr>
        <w:pStyle w:val="normal0"/>
        <w:rPr>
          <w:ins w:id="248" w:author="Kenneth Kon" w:date="2015-03-10T16:01:00Z"/>
        </w:rPr>
      </w:pPr>
      <w:ins w:id="249"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ins>
    </w:p>
    <w:p w:rsidR="0033256A" w:rsidRDefault="0033256A" w:rsidP="0033256A">
      <w:pPr>
        <w:pStyle w:val="normal0"/>
        <w:rPr>
          <w:ins w:id="250" w:author="Kenneth Kon" w:date="2015-03-10T16:01:00Z"/>
        </w:rPr>
      </w:pPr>
      <w:ins w:id="251"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252" w:author="Kenneth Kon" w:date="2015-03-10T16:01:00Z"/>
        </w:rPr>
      </w:pPr>
      <w:ins w:id="253"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254" w:author="Kenneth Kon" w:date="2015-03-10T16:01:00Z"/>
        </w:rPr>
      </w:pPr>
      <w:ins w:id="255" w:author="Kenneth Kon" w:date="2015-03-10T16:01:00Z">
        <w:r>
          <w:rPr>
            <w:i/>
            <w:color w:val="1A1A1A"/>
          </w:rPr>
          <w:t>Post-conditions:</w:t>
        </w:r>
      </w:ins>
    </w:p>
    <w:p w:rsidR="0033256A" w:rsidRDefault="0033256A" w:rsidP="0033256A">
      <w:pPr>
        <w:pStyle w:val="normal0"/>
        <w:rPr>
          <w:ins w:id="256" w:author="Kenneth Kon" w:date="2015-03-10T16:01:00Z"/>
        </w:rPr>
      </w:pPr>
      <w:ins w:id="257"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ins>
    </w:p>
    <w:p w:rsidR="0033256A" w:rsidRDefault="0033256A" w:rsidP="0033256A">
      <w:pPr>
        <w:pStyle w:val="normal0"/>
        <w:rPr>
          <w:ins w:id="258" w:author="Kenneth Kon" w:date="2015-03-10T16:01:00Z"/>
        </w:rPr>
      </w:pPr>
      <w:ins w:id="259"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ins>
    </w:p>
    <w:p w:rsidR="0033256A" w:rsidRDefault="0033256A" w:rsidP="0033256A">
      <w:pPr>
        <w:pStyle w:val="normal0"/>
        <w:rPr>
          <w:ins w:id="260" w:author="Kenneth Kon" w:date="2015-03-10T16:01:00Z"/>
        </w:rPr>
      </w:pPr>
      <w:ins w:id="261"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262" w:author="Kenneth Kon" w:date="2015-03-10T16:01:00Z"/>
        </w:rPr>
      </w:pPr>
      <w:ins w:id="263" w:author="Kenneth Kon" w:date="2015-03-10T16:01:00Z">
        <w:r>
          <w:rPr>
            <w:i/>
            <w:color w:val="1A1A1A"/>
          </w:rPr>
          <w:t>Alternative Courses of Action:</w:t>
        </w:r>
      </w:ins>
    </w:p>
    <w:p w:rsidR="0033256A" w:rsidRDefault="0033256A" w:rsidP="0033256A">
      <w:pPr>
        <w:pStyle w:val="normal0"/>
        <w:rPr>
          <w:ins w:id="264" w:author="Kenneth Kon" w:date="2015-03-10T16:01:00Z"/>
        </w:rPr>
      </w:pPr>
      <w:ins w:id="265"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ins>
    </w:p>
    <w:p w:rsidR="0033256A" w:rsidRDefault="0033256A" w:rsidP="0033256A">
      <w:pPr>
        <w:pStyle w:val="normal0"/>
        <w:rPr>
          <w:ins w:id="266" w:author="Kenneth Kon" w:date="2015-03-10T16:01:00Z"/>
        </w:rPr>
      </w:pPr>
      <w:ins w:id="267" w:author="Kenneth Kon" w:date="2015-03-10T16:01:00Z">
        <w:r>
          <w:rPr>
            <w:rFonts w:ascii="Times New Roman" w:eastAsia="Times New Roman" w:hAnsi="Times New Roman" w:cs="Times New Roman"/>
          </w:rPr>
          <w:t xml:space="preserve"> </w:t>
        </w:r>
      </w:ins>
    </w:p>
    <w:p w:rsidR="0033256A" w:rsidRDefault="0033256A" w:rsidP="0033256A">
      <w:pPr>
        <w:pStyle w:val="normal0"/>
        <w:rPr>
          <w:ins w:id="268" w:author="Kenneth Kon" w:date="2015-03-10T16:01:00Z"/>
        </w:rPr>
      </w:pPr>
      <w:ins w:id="269" w:author="Kenneth Kon" w:date="2015-03-10T16:01:00Z">
        <w:r>
          <w:rPr>
            <w:i/>
            <w:color w:val="1A1A1A"/>
          </w:rPr>
          <w:t>Exceptions</w:t>
        </w:r>
      </w:ins>
    </w:p>
    <w:p w:rsidR="0033256A" w:rsidRDefault="0033256A" w:rsidP="0033256A">
      <w:pPr>
        <w:pStyle w:val="normal0"/>
        <w:rPr>
          <w:ins w:id="270" w:author="Kenneth Kon" w:date="2015-03-10T16:01:00Z"/>
        </w:rPr>
      </w:pPr>
      <w:ins w:id="271"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ins>
    </w:p>
    <w:p w:rsidR="0033256A" w:rsidRDefault="0033256A" w:rsidP="0033256A">
      <w:pPr>
        <w:pStyle w:val="normal0"/>
        <w:rPr>
          <w:ins w:id="272" w:author="Kenneth Kon" w:date="2015-03-10T16:01:00Z"/>
        </w:rPr>
      </w:pPr>
      <w:ins w:id="273"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ins>
    </w:p>
    <w:p w:rsidR="0033256A" w:rsidRDefault="0033256A" w:rsidP="0033256A">
      <w:pPr>
        <w:pStyle w:val="normal0"/>
        <w:rPr>
          <w:ins w:id="274" w:author="Kenneth Kon" w:date="2015-03-10T16:01:00Z"/>
        </w:rPr>
      </w:pPr>
      <w:ins w:id="275"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ins>
    </w:p>
    <w:p w:rsidR="0033256A" w:rsidRDefault="0033256A" w:rsidP="0033256A">
      <w:pPr>
        <w:pStyle w:val="normal0"/>
        <w:rPr>
          <w:ins w:id="276" w:author="Kenneth Kon" w:date="2015-03-10T16:01:00Z"/>
        </w:rPr>
      </w:pPr>
      <w:ins w:id="277" w:author="Kenneth Kon" w:date="2015-03-10T16:01:00Z">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ins>
    </w:p>
    <w:p w:rsidR="0033256A" w:rsidRDefault="0033256A" w:rsidP="0033256A">
      <w:pPr>
        <w:pStyle w:val="normal0"/>
        <w:rPr>
          <w:ins w:id="278" w:author="Kenneth Kon" w:date="2015-03-10T16:01:00Z"/>
        </w:rPr>
      </w:pPr>
      <w:ins w:id="279"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280" w:author="Kenneth Kon" w:date="2015-03-10T16:01:00Z"/>
        </w:rPr>
      </w:pPr>
      <w:ins w:id="281" w:author="Kenneth Kon" w:date="2015-03-10T16:01:00Z">
        <w:r>
          <w:rPr>
            <w:i/>
            <w:color w:val="1A1A1A"/>
          </w:rPr>
          <w:t>Related Uses case:</w:t>
        </w:r>
        <w:r>
          <w:rPr>
            <w:b/>
          </w:rPr>
          <w:t xml:space="preserve"> VQ17 – Simulate Queue for admin: Add Multiple Visitors to Rides</w:t>
        </w:r>
      </w:ins>
    </w:p>
    <w:p w:rsidR="0033256A" w:rsidRDefault="0033256A" w:rsidP="0033256A">
      <w:pPr>
        <w:pStyle w:val="normal0"/>
        <w:rPr>
          <w:ins w:id="282" w:author="Kenneth Kon" w:date="2015-03-10T16:01:00Z"/>
        </w:rPr>
      </w:pPr>
      <w:ins w:id="283" w:author="Kenneth Kon" w:date="2015-03-10T16:01:00Z">
        <w:r>
          <w:rPr>
            <w:b/>
            <w:color w:val="1A1A1A"/>
          </w:rPr>
          <w:t>Special Requirements:</w:t>
        </w:r>
      </w:ins>
    </w:p>
    <w:p w:rsidR="0033256A" w:rsidRDefault="0033256A" w:rsidP="0033256A">
      <w:pPr>
        <w:pStyle w:val="normal0"/>
        <w:rPr>
          <w:ins w:id="284" w:author="Kenneth Kon" w:date="2015-03-10T16:01:00Z"/>
        </w:rPr>
      </w:pPr>
      <w:ins w:id="285"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ins>
    </w:p>
    <w:p w:rsidR="0033256A" w:rsidRDefault="0033256A" w:rsidP="0033256A">
      <w:pPr>
        <w:pStyle w:val="normal0"/>
        <w:spacing w:line="360" w:lineRule="auto"/>
        <w:rPr>
          <w:ins w:id="286" w:author="Kenneth Kon" w:date="2015-03-10T16:01:00Z"/>
        </w:rPr>
      </w:pPr>
      <w:ins w:id="287"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ins>
    </w:p>
    <w:p w:rsidR="0033256A" w:rsidRDefault="0033256A" w:rsidP="0033256A">
      <w:pPr>
        <w:pStyle w:val="normal0"/>
        <w:rPr>
          <w:ins w:id="288" w:author="Kenneth Kon" w:date="2015-03-10T16:01:00Z"/>
        </w:rPr>
      </w:pPr>
      <w:ins w:id="289"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ins>
    </w:p>
    <w:p w:rsidR="0033256A" w:rsidRDefault="0033256A" w:rsidP="0033256A">
      <w:pPr>
        <w:pStyle w:val="normal0"/>
        <w:spacing w:line="360" w:lineRule="auto"/>
        <w:rPr>
          <w:ins w:id="290" w:author="Kenneth Kon" w:date="2015-03-10T16:01:00Z"/>
        </w:rPr>
      </w:pPr>
      <w:ins w:id="291" w:author="Kenneth Kon" w:date="2015-03-10T16:01:00Z">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ins>
    </w:p>
    <w:p w:rsidR="0033256A" w:rsidRDefault="0033256A" w:rsidP="0033256A">
      <w:pPr>
        <w:pStyle w:val="normal0"/>
        <w:rPr>
          <w:ins w:id="292" w:author="Kenneth Kon" w:date="2015-03-10T16:01:00Z"/>
        </w:rPr>
      </w:pPr>
      <w:ins w:id="293" w:author="Kenneth Kon" w:date="2015-03-10T16:01:00Z">
        <w:r>
          <w:t xml:space="preserve"> </w:t>
        </w:r>
      </w:ins>
    </w:p>
    <w:p w:rsidR="0033256A" w:rsidRDefault="0033256A" w:rsidP="0033256A">
      <w:pPr>
        <w:pStyle w:val="normal0"/>
        <w:rPr>
          <w:ins w:id="294" w:author="Kenneth Kon" w:date="2015-03-10T16:01:00Z"/>
        </w:rPr>
      </w:pPr>
      <w:ins w:id="295" w:author="Kenneth Kon" w:date="2015-03-10T16:01:00Z">
        <w:r>
          <w:rPr>
            <w:b/>
          </w:rPr>
          <w:t>***********************************************************************</w:t>
        </w:r>
      </w:ins>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296" w:name="_Toc279763926"/>
      <w:r>
        <w:t>5.3 Appendix C</w:t>
      </w:r>
      <w:r w:rsidRPr="00840127">
        <w:t xml:space="preserve"> – </w:t>
      </w:r>
      <w:r w:rsidRPr="00B376DD">
        <w:t>Documented Class Interfaces (code) for the subsystem(s) you will implement and the constraints.</w:t>
      </w:r>
      <w:bookmarkEnd w:id="296"/>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297" w:name="_Toc228332551"/>
      <w:bookmarkStart w:id="298" w:name="_Toc374055179"/>
      <w:bookmarkStart w:id="299"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lastRenderedPageBreak/>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lastRenderedPageBreak/>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Validator</w:t>
      </w:r>
      <w:proofErr w:type="spellEnd"/>
      <w:r>
        <w:t xml:space="preserve"> {</w:t>
      </w:r>
    </w:p>
    <w:p w:rsidR="00921DF2" w:rsidRDefault="00921DF2" w:rsidP="00921DF2">
      <w:r>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300" w:name="_Toc279763927"/>
      <w:r w:rsidRPr="00840127">
        <w:t>5.4 Appendix D – Diary of Meetings</w:t>
      </w:r>
      <w:bookmarkEnd w:id="297"/>
      <w:bookmarkEnd w:id="298"/>
      <w:bookmarkEnd w:id="299"/>
      <w:bookmarkEnd w:id="300"/>
    </w:p>
    <w:p w:rsidR="00D67E35" w:rsidRPr="00DA2067" w:rsidRDefault="00D67E35" w:rsidP="00D67E35">
      <w:pPr>
        <w:pStyle w:val="NoSpacing"/>
        <w:rPr>
          <w:b/>
          <w:u w:val="single"/>
        </w:rPr>
      </w:pPr>
      <w:bookmarkStart w:id="301" w:name="_Toc371933128"/>
      <w:bookmarkStart w:id="302" w:name="_Toc267906022"/>
      <w:r w:rsidRPr="00DA2067">
        <w:rPr>
          <w:b/>
          <w:u w:val="single"/>
        </w:rPr>
        <w:t>Meeting  1</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22</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lastRenderedPageBreak/>
        <w:t xml:space="preserve">Michael </w:t>
      </w:r>
      <w:proofErr w:type="spellStart"/>
      <w:r>
        <w:t>Lazo</w:t>
      </w:r>
      <w:proofErr w:type="spellEnd"/>
      <w:r>
        <w:t xml:space="preserve"> - scrum master</w:t>
      </w:r>
    </w:p>
    <w:p w:rsidR="00D67E35" w:rsidRDefault="00D67E35" w:rsidP="00D67E35">
      <w:pPr>
        <w:pStyle w:val="NoSpacing"/>
      </w:pPr>
      <w:r>
        <w:t>Kenneth Kon</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Talking about the requirements with Bernard for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2</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about the Database layout and the fields of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3</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t>Topic:</w:t>
      </w:r>
    </w:p>
    <w:p w:rsidR="00D67E35" w:rsidRDefault="00D67E35" w:rsidP="00D67E35">
      <w:pPr>
        <w:pStyle w:val="NoSpacing"/>
      </w:pPr>
      <w:r>
        <w:t>Discussed on what User Story we should work on with the Product Owner/Mentor, for Sprint 1.</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4</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our progress on the Sprint 1, discussed any impediments.</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5</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 xml:space="preserve">Discussed Sprint 1 Review, if User Story was satisfy the requirements.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6</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lastRenderedPageBreak/>
        <w:t>Date:</w:t>
      </w:r>
      <w:r w:rsidRPr="00C431C0">
        <w:t xml:space="preserve"> </w:t>
      </w:r>
      <w:r>
        <w:t>2</w:t>
      </w:r>
      <w:r w:rsidRPr="00C431C0">
        <w:t>/</w:t>
      </w:r>
      <w:r>
        <w:t>17</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r>
        <w:t xml:space="preserve"> - scrum master</w:t>
      </w:r>
    </w:p>
    <w:p w:rsidR="00D67E35" w:rsidRDefault="00D67E35" w:rsidP="00D67E35">
      <w:pPr>
        <w:pStyle w:val="NoSpacing"/>
      </w:pPr>
      <w:r w:rsidRPr="00234180">
        <w:rPr>
          <w:b/>
        </w:rPr>
        <w:t>Topic</w:t>
      </w:r>
      <w:r>
        <w:t>:</w:t>
      </w:r>
    </w:p>
    <w:p w:rsidR="00D67E35" w:rsidRDefault="00D67E35" w:rsidP="00D67E35">
      <w:pPr>
        <w:pStyle w:val="NoSpacing"/>
      </w:pPr>
      <w:r>
        <w:t xml:space="preserve">Discussed Sprint 2 Planning, convince Product owner Team Story has higher priority. </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7</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28</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r>
        <w:t xml:space="preserve"> </w:t>
      </w:r>
    </w:p>
    <w:p w:rsidR="00D67E35" w:rsidRPr="00C431C0" w:rsidRDefault="00D67E35" w:rsidP="00D67E35">
      <w:pPr>
        <w:pStyle w:val="NoSpacing"/>
        <w:rPr>
          <w:b/>
        </w:rPr>
      </w:pPr>
      <w:r w:rsidRPr="00C431C0">
        <w:rPr>
          <w:b/>
        </w:rPr>
        <w:t>Topic:</w:t>
      </w:r>
    </w:p>
    <w:p w:rsidR="00D67E35" w:rsidRDefault="00D67E35" w:rsidP="00D67E35">
      <w:pPr>
        <w:pStyle w:val="NoSpacing"/>
      </w:pPr>
      <w:r>
        <w:t xml:space="preserve">Discussed Sprint 2 Review, display the new design of the </w:t>
      </w:r>
      <w:proofErr w:type="spellStart"/>
      <w:r>
        <w:t>Refactored</w:t>
      </w:r>
      <w:proofErr w:type="spellEnd"/>
      <w:r>
        <w:t xml:space="preserve"> product.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C431C0" w:rsidRDefault="00D67E35" w:rsidP="00D67E35">
      <w:pPr>
        <w:pStyle w:val="NoSpacing"/>
        <w:rPr>
          <w:b/>
        </w:rPr>
      </w:pPr>
      <w:r w:rsidRPr="00C431C0">
        <w:rPr>
          <w:b/>
          <w:u w:val="single"/>
        </w:rPr>
        <w:t>Meeting  8</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3/3/2015</w:t>
      </w:r>
    </w:p>
    <w:p w:rsidR="00D67E35" w:rsidRPr="00C431C0" w:rsidRDefault="00D67E35" w:rsidP="00D67E35">
      <w:pPr>
        <w:pStyle w:val="NoSpacing"/>
        <w:rPr>
          <w:b/>
        </w:rPr>
      </w:pPr>
      <w:r w:rsidRPr="00C431C0">
        <w:rPr>
          <w:b/>
        </w:rPr>
        <w:t>Members Participated:</w:t>
      </w:r>
    </w:p>
    <w:p w:rsidR="00D67E35" w:rsidRPr="00C431C0" w:rsidRDefault="00D67E35" w:rsidP="00D67E35">
      <w:pPr>
        <w:pStyle w:val="NoSpacing"/>
      </w:pPr>
      <w:r w:rsidRPr="00C431C0">
        <w:t xml:space="preserve">Michael </w:t>
      </w:r>
      <w:proofErr w:type="spellStart"/>
      <w:r w:rsidRPr="00C431C0">
        <w:t>Lazo</w:t>
      </w:r>
      <w:proofErr w:type="spellEnd"/>
      <w:r w:rsidRPr="00C431C0">
        <w:t xml:space="preserve"> - Scrum master</w:t>
      </w:r>
    </w:p>
    <w:p w:rsidR="00D67E35" w:rsidRPr="00C431C0" w:rsidRDefault="00D67E35" w:rsidP="00D67E35">
      <w:pPr>
        <w:pStyle w:val="NoSpacing"/>
      </w:pPr>
      <w:r w:rsidRPr="00C431C0">
        <w:t xml:space="preserve">Kenneth Kon </w:t>
      </w:r>
    </w:p>
    <w:p w:rsidR="00D67E35" w:rsidRPr="00C431C0" w:rsidRDefault="00D67E35" w:rsidP="00D67E35">
      <w:pPr>
        <w:pStyle w:val="NoSpacing"/>
      </w:pPr>
      <w:r w:rsidRPr="00C431C0">
        <w:t xml:space="preserve">Bernard </w:t>
      </w:r>
      <w:proofErr w:type="spellStart"/>
      <w:r w:rsidRPr="00C431C0">
        <w:t>Parenteau</w:t>
      </w:r>
      <w:proofErr w:type="spellEnd"/>
      <w:r w:rsidRPr="00C431C0">
        <w:t xml:space="preserve"> - Product Owner</w:t>
      </w:r>
    </w:p>
    <w:p w:rsidR="00D67E35" w:rsidRPr="00C431C0" w:rsidRDefault="00D67E35" w:rsidP="00D67E35">
      <w:pPr>
        <w:pStyle w:val="NoSpacing"/>
      </w:pPr>
      <w:r w:rsidRPr="00C431C0">
        <w:rPr>
          <w:b/>
        </w:rPr>
        <w:t>Topic:</w:t>
      </w:r>
    </w:p>
    <w:p w:rsidR="00D67E35" w:rsidRPr="00263EAE" w:rsidRDefault="00D67E35" w:rsidP="00D67E35">
      <w:pPr>
        <w:pStyle w:val="NoSpacing"/>
      </w:pPr>
      <w:r w:rsidRPr="00C431C0">
        <w:tab/>
        <w:t>Get more information on the stories we will be working on for Sprint 3 from our product owner.</w:t>
      </w:r>
    </w:p>
    <w:p w:rsidR="00D67E35" w:rsidRDefault="00D67E35" w:rsidP="00D67E35"/>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303"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301"/>
      <w:bookmarkEnd w:id="302"/>
      <w:bookmarkEnd w:id="303"/>
    </w:p>
    <w:p w:rsidR="00FA6464" w:rsidRPr="008417CB" w:rsidRDefault="00FA6464" w:rsidP="00FA6464"/>
    <w:p w:rsidR="000E1550" w:rsidRDefault="000E1550" w:rsidP="000E1550">
      <w:r>
        <w:t>Images used:</w:t>
      </w:r>
    </w:p>
    <w:p w:rsidR="000E1550" w:rsidRDefault="000E1550" w:rsidP="000E1550"/>
    <w:p w:rsidR="000E1550" w:rsidRPr="00E613C2" w:rsidRDefault="008276C6" w:rsidP="007B157D">
      <w:pPr>
        <w:pStyle w:val="ListParagraph"/>
        <w:widowControl w:val="0"/>
        <w:numPr>
          <w:ilvl w:val="0"/>
          <w:numId w:val="49"/>
        </w:numPr>
        <w:autoSpaceDE w:val="0"/>
        <w:autoSpaceDN w:val="0"/>
        <w:adjustRightInd w:val="0"/>
        <w:spacing w:after="0" w:line="240" w:lineRule="auto"/>
        <w:rPr>
          <w:rFonts w:eastAsia="MS Mincho"/>
        </w:rPr>
      </w:pPr>
      <w:hyperlink r:id="rId36"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37"/>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2858" w:rsidRDefault="00622858" w:rsidP="00931AB6">
      <w:r>
        <w:separator/>
      </w:r>
    </w:p>
  </w:endnote>
  <w:endnote w:type="continuationSeparator" w:id="0">
    <w:p w:rsidR="00622858" w:rsidRDefault="00622858"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151" w:rsidRDefault="00E92151" w:rsidP="00931AB6">
    <w:pPr>
      <w:pStyle w:val="Footer"/>
      <w:ind w:right="360"/>
    </w:pPr>
    <w:r>
      <w:t xml:space="preserve">Senior Project | Virtual Queue | Design Document </w:t>
    </w:r>
  </w:p>
  <w:p w:rsidR="00E92151" w:rsidRDefault="00E921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2858" w:rsidRDefault="00622858" w:rsidP="00931AB6">
      <w:r>
        <w:separator/>
      </w:r>
    </w:p>
  </w:footnote>
  <w:footnote w:type="continuationSeparator" w:id="0">
    <w:p w:rsidR="00622858" w:rsidRDefault="00622858"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17A"/>
    <w:rsid w:val="00085E82"/>
    <w:rsid w:val="00085F50"/>
    <w:rsid w:val="0009020A"/>
    <w:rsid w:val="000C3CF0"/>
    <w:rsid w:val="000C3FAA"/>
    <w:rsid w:val="000C694A"/>
    <w:rsid w:val="000D39D2"/>
    <w:rsid w:val="000E1550"/>
    <w:rsid w:val="000F7973"/>
    <w:rsid w:val="001072D3"/>
    <w:rsid w:val="001112B2"/>
    <w:rsid w:val="0011244F"/>
    <w:rsid w:val="00153254"/>
    <w:rsid w:val="001765C0"/>
    <w:rsid w:val="00181F8B"/>
    <w:rsid w:val="00182B0E"/>
    <w:rsid w:val="0019532C"/>
    <w:rsid w:val="001E6A02"/>
    <w:rsid w:val="00215BD8"/>
    <w:rsid w:val="00236987"/>
    <w:rsid w:val="002C37EA"/>
    <w:rsid w:val="002C7945"/>
    <w:rsid w:val="002E39DB"/>
    <w:rsid w:val="002F4830"/>
    <w:rsid w:val="002F4FA5"/>
    <w:rsid w:val="002F73DC"/>
    <w:rsid w:val="003032C3"/>
    <w:rsid w:val="0030531C"/>
    <w:rsid w:val="003109F3"/>
    <w:rsid w:val="00315E74"/>
    <w:rsid w:val="003169B3"/>
    <w:rsid w:val="0033256A"/>
    <w:rsid w:val="003965E5"/>
    <w:rsid w:val="003A08B9"/>
    <w:rsid w:val="003A634D"/>
    <w:rsid w:val="003C6A1C"/>
    <w:rsid w:val="003F6B28"/>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22858"/>
    <w:rsid w:val="0062770A"/>
    <w:rsid w:val="00636B7E"/>
    <w:rsid w:val="00655C9D"/>
    <w:rsid w:val="006578E9"/>
    <w:rsid w:val="006657D8"/>
    <w:rsid w:val="0067315E"/>
    <w:rsid w:val="00682606"/>
    <w:rsid w:val="0068327D"/>
    <w:rsid w:val="006853AA"/>
    <w:rsid w:val="006911AB"/>
    <w:rsid w:val="00693A91"/>
    <w:rsid w:val="006A0CB7"/>
    <w:rsid w:val="006B6006"/>
    <w:rsid w:val="006B788E"/>
    <w:rsid w:val="006D30FD"/>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276C6"/>
    <w:rsid w:val="00850D66"/>
    <w:rsid w:val="00851BA2"/>
    <w:rsid w:val="0087000D"/>
    <w:rsid w:val="008A2C38"/>
    <w:rsid w:val="008C0B3B"/>
    <w:rsid w:val="008F6FEC"/>
    <w:rsid w:val="00921DF2"/>
    <w:rsid w:val="00926626"/>
    <w:rsid w:val="00931AB6"/>
    <w:rsid w:val="0093288C"/>
    <w:rsid w:val="00953EC6"/>
    <w:rsid w:val="00960266"/>
    <w:rsid w:val="00992B9F"/>
    <w:rsid w:val="00997857"/>
    <w:rsid w:val="009A4072"/>
    <w:rsid w:val="009A6A02"/>
    <w:rsid w:val="009C04BE"/>
    <w:rsid w:val="009C5C5A"/>
    <w:rsid w:val="00A261B4"/>
    <w:rsid w:val="00A27C58"/>
    <w:rsid w:val="00A334DE"/>
    <w:rsid w:val="00A6418B"/>
    <w:rsid w:val="00A676C7"/>
    <w:rsid w:val="00A704A9"/>
    <w:rsid w:val="00A9191E"/>
    <w:rsid w:val="00AC36B5"/>
    <w:rsid w:val="00B03D74"/>
    <w:rsid w:val="00B136BB"/>
    <w:rsid w:val="00B13F98"/>
    <w:rsid w:val="00B24F33"/>
    <w:rsid w:val="00B30BB7"/>
    <w:rsid w:val="00B3487F"/>
    <w:rsid w:val="00B376DD"/>
    <w:rsid w:val="00B4070D"/>
    <w:rsid w:val="00B47B60"/>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76D09"/>
    <w:rsid w:val="00CA14E4"/>
    <w:rsid w:val="00CA3EC4"/>
    <w:rsid w:val="00CA40B9"/>
    <w:rsid w:val="00CA6482"/>
    <w:rsid w:val="00CB1578"/>
    <w:rsid w:val="00CC248D"/>
    <w:rsid w:val="00CD6D38"/>
    <w:rsid w:val="00CE7ABE"/>
    <w:rsid w:val="00CF0CBD"/>
    <w:rsid w:val="00D30711"/>
    <w:rsid w:val="00D36DE8"/>
    <w:rsid w:val="00D419D3"/>
    <w:rsid w:val="00D53CC9"/>
    <w:rsid w:val="00D65BCF"/>
    <w:rsid w:val="00D67E35"/>
    <w:rsid w:val="00D83701"/>
    <w:rsid w:val="00DA0671"/>
    <w:rsid w:val="00DA2361"/>
    <w:rsid w:val="00DB21F7"/>
    <w:rsid w:val="00DB2498"/>
    <w:rsid w:val="00DC0F32"/>
    <w:rsid w:val="00DC7AE3"/>
    <w:rsid w:val="00DD5356"/>
    <w:rsid w:val="00DF7FAB"/>
    <w:rsid w:val="00E03314"/>
    <w:rsid w:val="00E07A46"/>
    <w:rsid w:val="00E147DB"/>
    <w:rsid w:val="00E35EB0"/>
    <w:rsid w:val="00E44CA9"/>
    <w:rsid w:val="00E61B85"/>
    <w:rsid w:val="00E65504"/>
    <w:rsid w:val="00E71E7B"/>
    <w:rsid w:val="00E844E0"/>
    <w:rsid w:val="00E92151"/>
    <w:rsid w:val="00E96BDC"/>
    <w:rsid w:val="00EC692C"/>
    <w:rsid w:val="00ED522E"/>
    <w:rsid w:val="00ED5BDF"/>
    <w:rsid w:val="00EE73DF"/>
    <w:rsid w:val="00EF2CA8"/>
    <w:rsid w:val="00F02D49"/>
    <w:rsid w:val="00F148B0"/>
    <w:rsid w:val="00F255D9"/>
    <w:rsid w:val="00F422EB"/>
    <w:rsid w:val="00F4472A"/>
    <w:rsid w:val="00F90AC4"/>
    <w:rsid w:val="00F91F13"/>
    <w:rsid w:val="00F93771"/>
    <w:rsid w:val="00F94855"/>
    <w:rsid w:val="00FA6464"/>
    <w:rsid w:val="00FC3B0E"/>
    <w:rsid w:val="00FC739E"/>
    <w:rsid w:val="00FD4318"/>
    <w:rsid w:val="00FD62AD"/>
    <w:rsid w:val="00FE1547"/>
    <w:rsid w:val="00FF0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0">
    <w:name w:val="normal"/>
    <w:rsid w:val="0033256A"/>
    <w:pPr>
      <w:spacing w:line="276" w:lineRule="auto"/>
    </w:pPr>
    <w:rPr>
      <w:rFonts w:ascii="Arial" w:eastAsia="Arial" w:hAnsi="Arial" w:cs="Arial"/>
      <w:color w:val="000000"/>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divs>
    <w:div w:id="372115898">
      <w:bodyDiv w:val="1"/>
      <w:marLeft w:val="0"/>
      <w:marRight w:val="0"/>
      <w:marTop w:val="0"/>
      <w:marBottom w:val="0"/>
      <w:divBdr>
        <w:top w:val="none" w:sz="0" w:space="0" w:color="auto"/>
        <w:left w:val="none" w:sz="0" w:space="0" w:color="auto"/>
        <w:bottom w:val="none" w:sz="0" w:space="0" w:color="auto"/>
        <w:right w:val="none" w:sz="0" w:space="0" w:color="auto"/>
      </w:divBdr>
    </w:div>
    <w:div w:id="1951468275">
      <w:bodyDiv w:val="1"/>
      <w:marLeft w:val="0"/>
      <w:marRight w:val="0"/>
      <w:marTop w:val="0"/>
      <w:marBottom w:val="0"/>
      <w:divBdr>
        <w:top w:val="none" w:sz="0" w:space="0" w:color="auto"/>
        <w:left w:val="none" w:sz="0" w:space="0" w:color="auto"/>
        <w:bottom w:val="none" w:sz="0" w:space="0" w:color="auto"/>
        <w:right w:val="none" w:sz="0" w:space="0" w:color="auto"/>
      </w:divBdr>
    </w:div>
    <w:div w:id="206972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plan-family-reunions.com/themeParks.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0AC824-395D-4A86-AB1F-331BED1FB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1</Pages>
  <Words>9226</Words>
  <Characters>52593</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61696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25</cp:revision>
  <dcterms:created xsi:type="dcterms:W3CDTF">2015-02-15T21:22:00Z</dcterms:created>
  <dcterms:modified xsi:type="dcterms:W3CDTF">2015-03-12T04:30:00Z</dcterms:modified>
</cp:coreProperties>
</file>
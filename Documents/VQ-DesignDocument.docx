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9C04BE"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9C04BE">
      <w:pPr>
        <w:pStyle w:val="TOC1"/>
        <w:tabs>
          <w:tab w:val="right" w:leader="dot" w:pos="8630"/>
        </w:tabs>
        <w:rPr>
          <w:rFonts w:asciiTheme="minorHAnsi" w:eastAsiaTheme="minorEastAsia" w:hAnsiTheme="minorHAnsi" w:cstheme="minorBidi"/>
          <w:b w:val="0"/>
          <w:noProof/>
          <w:sz w:val="24"/>
          <w:szCs w:val="24"/>
          <w:lang w:eastAsia="ja-JP"/>
        </w:rPr>
      </w:pPr>
      <w:r w:rsidRPr="009C04BE">
        <w:rPr>
          <w:rFonts w:ascii="Times New Roman" w:hAnsi="Times New Roman"/>
          <w:b w:val="0"/>
        </w:rPr>
        <w:fldChar w:fldCharType="begin"/>
      </w:r>
      <w:r w:rsidR="007D2EAF" w:rsidRPr="00D43BED">
        <w:rPr>
          <w:rFonts w:ascii="Times New Roman" w:hAnsi="Times New Roman"/>
        </w:rPr>
        <w:instrText xml:space="preserve"> TOC \o "1-3" \h \z \u </w:instrText>
      </w:r>
      <w:r w:rsidRPr="009C04BE">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9C04BE">
        <w:rPr>
          <w:noProof/>
        </w:rPr>
        <w:fldChar w:fldCharType="begin"/>
      </w:r>
      <w:r>
        <w:rPr>
          <w:noProof/>
        </w:rPr>
        <w:instrText xml:space="preserve"> PAGEREF _Toc279763907 \h </w:instrText>
      </w:r>
      <w:r w:rsidR="009C04BE">
        <w:rPr>
          <w:noProof/>
        </w:rPr>
      </w:r>
      <w:r w:rsidR="009C04BE">
        <w:rPr>
          <w:noProof/>
        </w:rPr>
        <w:fldChar w:fldCharType="separate"/>
      </w:r>
      <w:r>
        <w:rPr>
          <w:noProof/>
        </w:rPr>
        <w:t>5</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9C04BE">
        <w:rPr>
          <w:noProof/>
        </w:rPr>
        <w:fldChar w:fldCharType="begin"/>
      </w:r>
      <w:r>
        <w:rPr>
          <w:noProof/>
        </w:rPr>
        <w:instrText xml:space="preserve"> PAGEREF _Toc279763908 \h </w:instrText>
      </w:r>
      <w:r w:rsidR="009C04BE">
        <w:rPr>
          <w:noProof/>
        </w:rPr>
      </w:r>
      <w:r w:rsidR="009C04BE">
        <w:rPr>
          <w:noProof/>
        </w:rPr>
        <w:fldChar w:fldCharType="separate"/>
      </w:r>
      <w:r>
        <w:rPr>
          <w:noProof/>
        </w:rPr>
        <w:t>5</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9C04BE">
        <w:rPr>
          <w:noProof/>
        </w:rPr>
        <w:fldChar w:fldCharType="begin"/>
      </w:r>
      <w:r>
        <w:rPr>
          <w:noProof/>
        </w:rPr>
        <w:instrText xml:space="preserve"> PAGEREF _Toc279763909 \h </w:instrText>
      </w:r>
      <w:r w:rsidR="009C04BE">
        <w:rPr>
          <w:noProof/>
        </w:rPr>
      </w:r>
      <w:r w:rsidR="009C04BE">
        <w:rPr>
          <w:noProof/>
        </w:rPr>
        <w:fldChar w:fldCharType="separate"/>
      </w:r>
      <w:r>
        <w:rPr>
          <w:noProof/>
        </w:rPr>
        <w:t>6</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9C04BE">
        <w:rPr>
          <w:noProof/>
        </w:rPr>
        <w:fldChar w:fldCharType="begin"/>
      </w:r>
      <w:r>
        <w:rPr>
          <w:noProof/>
        </w:rPr>
        <w:instrText xml:space="preserve"> PAGEREF _Toc279763910 \h </w:instrText>
      </w:r>
      <w:r w:rsidR="009C04BE">
        <w:rPr>
          <w:noProof/>
        </w:rPr>
      </w:r>
      <w:r w:rsidR="009C04BE">
        <w:rPr>
          <w:noProof/>
        </w:rPr>
        <w:fldChar w:fldCharType="separate"/>
      </w:r>
      <w:r>
        <w:rPr>
          <w:noProof/>
        </w:rPr>
        <w:t>6</w:t>
      </w:r>
      <w:r w:rsidR="009C04B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9C04BE">
        <w:rPr>
          <w:noProof/>
        </w:rPr>
        <w:fldChar w:fldCharType="begin"/>
      </w:r>
      <w:r>
        <w:rPr>
          <w:noProof/>
        </w:rPr>
        <w:instrText xml:space="preserve"> PAGEREF _Toc279763911 \h </w:instrText>
      </w:r>
      <w:r w:rsidR="009C04BE">
        <w:rPr>
          <w:noProof/>
        </w:rPr>
      </w:r>
      <w:r w:rsidR="009C04BE">
        <w:rPr>
          <w:noProof/>
        </w:rPr>
        <w:fldChar w:fldCharType="separate"/>
      </w:r>
      <w:r>
        <w:rPr>
          <w:noProof/>
        </w:rPr>
        <w:t>8</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9C04BE">
        <w:rPr>
          <w:noProof/>
        </w:rPr>
        <w:fldChar w:fldCharType="begin"/>
      </w:r>
      <w:r>
        <w:rPr>
          <w:noProof/>
        </w:rPr>
        <w:instrText xml:space="preserve"> PAGEREF _Toc279763912 \h </w:instrText>
      </w:r>
      <w:r w:rsidR="009C04BE">
        <w:rPr>
          <w:noProof/>
        </w:rPr>
      </w:r>
      <w:r w:rsidR="009C04BE">
        <w:rPr>
          <w:noProof/>
        </w:rPr>
        <w:fldChar w:fldCharType="separate"/>
      </w:r>
      <w:r>
        <w:rPr>
          <w:noProof/>
        </w:rPr>
        <w:t>8</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9C04BE">
        <w:rPr>
          <w:noProof/>
        </w:rPr>
        <w:fldChar w:fldCharType="begin"/>
      </w:r>
      <w:r>
        <w:rPr>
          <w:noProof/>
        </w:rPr>
        <w:instrText xml:space="preserve"> PAGEREF _Toc279763913 \h </w:instrText>
      </w:r>
      <w:r w:rsidR="009C04BE">
        <w:rPr>
          <w:noProof/>
        </w:rPr>
      </w:r>
      <w:r w:rsidR="009C04BE">
        <w:rPr>
          <w:noProof/>
        </w:rPr>
        <w:fldChar w:fldCharType="separate"/>
      </w:r>
      <w:r>
        <w:rPr>
          <w:noProof/>
        </w:rPr>
        <w:t>9</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9C04BE">
        <w:rPr>
          <w:noProof/>
        </w:rPr>
        <w:fldChar w:fldCharType="begin"/>
      </w:r>
      <w:r>
        <w:rPr>
          <w:noProof/>
        </w:rPr>
        <w:instrText xml:space="preserve"> PAGEREF _Toc279763914 \h </w:instrText>
      </w:r>
      <w:r w:rsidR="009C04BE">
        <w:rPr>
          <w:noProof/>
        </w:rPr>
      </w:r>
      <w:r w:rsidR="009C04BE">
        <w:rPr>
          <w:noProof/>
        </w:rPr>
        <w:fldChar w:fldCharType="separate"/>
      </w:r>
      <w:r>
        <w:rPr>
          <w:noProof/>
        </w:rPr>
        <w:t>11</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9C04BE">
        <w:rPr>
          <w:noProof/>
        </w:rPr>
        <w:fldChar w:fldCharType="begin"/>
      </w:r>
      <w:r>
        <w:rPr>
          <w:noProof/>
        </w:rPr>
        <w:instrText xml:space="preserve"> PAGEREF _Toc279763915 \h </w:instrText>
      </w:r>
      <w:r w:rsidR="009C04BE">
        <w:rPr>
          <w:noProof/>
        </w:rPr>
      </w:r>
      <w:r w:rsidR="009C04BE">
        <w:rPr>
          <w:noProof/>
        </w:rPr>
        <w:fldChar w:fldCharType="separate"/>
      </w:r>
      <w:r>
        <w:rPr>
          <w:noProof/>
        </w:rPr>
        <w:t>12</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9C04BE">
        <w:rPr>
          <w:noProof/>
        </w:rPr>
        <w:fldChar w:fldCharType="begin"/>
      </w:r>
      <w:r>
        <w:rPr>
          <w:noProof/>
        </w:rPr>
        <w:instrText xml:space="preserve"> PAGEREF _Toc279763916 \h </w:instrText>
      </w:r>
      <w:r w:rsidR="009C04BE">
        <w:rPr>
          <w:noProof/>
        </w:rPr>
      </w:r>
      <w:r w:rsidR="009C04BE">
        <w:rPr>
          <w:noProof/>
        </w:rPr>
        <w:fldChar w:fldCharType="separate"/>
      </w:r>
      <w:r>
        <w:rPr>
          <w:noProof/>
        </w:rPr>
        <w:t>13</w:t>
      </w:r>
      <w:r w:rsidR="009C04B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9C04BE">
        <w:rPr>
          <w:noProof/>
        </w:rPr>
        <w:fldChar w:fldCharType="begin"/>
      </w:r>
      <w:r>
        <w:rPr>
          <w:noProof/>
        </w:rPr>
        <w:instrText xml:space="preserve"> PAGEREF _Toc279763917 \h </w:instrText>
      </w:r>
      <w:r w:rsidR="009C04BE">
        <w:rPr>
          <w:noProof/>
        </w:rPr>
      </w:r>
      <w:r w:rsidR="009C04BE">
        <w:rPr>
          <w:noProof/>
        </w:rPr>
        <w:fldChar w:fldCharType="separate"/>
      </w:r>
      <w:r>
        <w:rPr>
          <w:noProof/>
        </w:rPr>
        <w:t>15</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9C04BE">
        <w:rPr>
          <w:noProof/>
        </w:rPr>
        <w:fldChar w:fldCharType="begin"/>
      </w:r>
      <w:r>
        <w:rPr>
          <w:noProof/>
        </w:rPr>
        <w:instrText xml:space="preserve"> PAGEREF _Toc279763918 \h </w:instrText>
      </w:r>
      <w:r w:rsidR="009C04BE">
        <w:rPr>
          <w:noProof/>
        </w:rPr>
      </w:r>
      <w:r w:rsidR="009C04BE">
        <w:rPr>
          <w:noProof/>
        </w:rPr>
        <w:fldChar w:fldCharType="separate"/>
      </w:r>
      <w:r>
        <w:rPr>
          <w:noProof/>
        </w:rPr>
        <w:t>15</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9C04BE">
        <w:rPr>
          <w:noProof/>
        </w:rPr>
        <w:fldChar w:fldCharType="begin"/>
      </w:r>
      <w:r>
        <w:rPr>
          <w:noProof/>
        </w:rPr>
        <w:instrText xml:space="preserve"> PAGEREF _Toc279763919 \h </w:instrText>
      </w:r>
      <w:r w:rsidR="009C04BE">
        <w:rPr>
          <w:noProof/>
        </w:rPr>
      </w:r>
      <w:r w:rsidR="009C04BE">
        <w:rPr>
          <w:noProof/>
        </w:rPr>
        <w:fldChar w:fldCharType="separate"/>
      </w:r>
      <w:r>
        <w:rPr>
          <w:noProof/>
        </w:rPr>
        <w:t>16</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9C04BE">
        <w:rPr>
          <w:noProof/>
        </w:rPr>
        <w:fldChar w:fldCharType="begin"/>
      </w:r>
      <w:r>
        <w:rPr>
          <w:noProof/>
        </w:rPr>
        <w:instrText xml:space="preserve"> PAGEREF _Toc279763920 \h </w:instrText>
      </w:r>
      <w:r w:rsidR="009C04BE">
        <w:rPr>
          <w:noProof/>
        </w:rPr>
      </w:r>
      <w:r w:rsidR="009C04BE">
        <w:rPr>
          <w:noProof/>
        </w:rPr>
        <w:fldChar w:fldCharType="separate"/>
      </w:r>
      <w:r>
        <w:rPr>
          <w:noProof/>
        </w:rPr>
        <w:t>21</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9C04BE">
        <w:rPr>
          <w:noProof/>
        </w:rPr>
        <w:fldChar w:fldCharType="begin"/>
      </w:r>
      <w:r>
        <w:rPr>
          <w:noProof/>
        </w:rPr>
        <w:instrText xml:space="preserve"> PAGEREF _Toc279763921 \h </w:instrText>
      </w:r>
      <w:r w:rsidR="009C04BE">
        <w:rPr>
          <w:noProof/>
        </w:rPr>
      </w:r>
      <w:r w:rsidR="009C04BE">
        <w:rPr>
          <w:noProof/>
        </w:rPr>
        <w:fldChar w:fldCharType="separate"/>
      </w:r>
      <w:r>
        <w:rPr>
          <w:noProof/>
        </w:rPr>
        <w:t>28</w:t>
      </w:r>
      <w:r w:rsidR="009C04B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9C04BE">
        <w:rPr>
          <w:noProof/>
        </w:rPr>
        <w:fldChar w:fldCharType="begin"/>
      </w:r>
      <w:r>
        <w:rPr>
          <w:noProof/>
        </w:rPr>
        <w:instrText xml:space="preserve"> PAGEREF _Toc279763922 \h </w:instrText>
      </w:r>
      <w:r w:rsidR="009C04BE">
        <w:rPr>
          <w:noProof/>
        </w:rPr>
      </w:r>
      <w:r w:rsidR="009C04BE">
        <w:rPr>
          <w:noProof/>
        </w:rPr>
        <w:fldChar w:fldCharType="separate"/>
      </w:r>
      <w:r>
        <w:rPr>
          <w:noProof/>
        </w:rPr>
        <w:t>29</w:t>
      </w:r>
      <w:r w:rsidR="009C04B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9C04BE">
        <w:rPr>
          <w:noProof/>
        </w:rPr>
        <w:fldChar w:fldCharType="begin"/>
      </w:r>
      <w:r>
        <w:rPr>
          <w:noProof/>
        </w:rPr>
        <w:instrText xml:space="preserve"> PAGEREF _Toc279763923 \h </w:instrText>
      </w:r>
      <w:r w:rsidR="009C04BE">
        <w:rPr>
          <w:noProof/>
        </w:rPr>
      </w:r>
      <w:r w:rsidR="009C04BE">
        <w:rPr>
          <w:noProof/>
        </w:rPr>
        <w:fldChar w:fldCharType="separate"/>
      </w:r>
      <w:r>
        <w:rPr>
          <w:noProof/>
        </w:rPr>
        <w:t>30</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9C04BE">
        <w:rPr>
          <w:noProof/>
        </w:rPr>
        <w:fldChar w:fldCharType="begin"/>
      </w:r>
      <w:r>
        <w:rPr>
          <w:noProof/>
        </w:rPr>
        <w:instrText xml:space="preserve"> PAGEREF _Toc279763924 \h </w:instrText>
      </w:r>
      <w:r w:rsidR="009C04BE">
        <w:rPr>
          <w:noProof/>
        </w:rPr>
      </w:r>
      <w:r w:rsidR="009C04BE">
        <w:rPr>
          <w:noProof/>
        </w:rPr>
        <w:fldChar w:fldCharType="separate"/>
      </w:r>
      <w:r>
        <w:rPr>
          <w:noProof/>
        </w:rPr>
        <w:t>30</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9C04BE">
        <w:rPr>
          <w:noProof/>
        </w:rPr>
        <w:fldChar w:fldCharType="begin"/>
      </w:r>
      <w:r>
        <w:rPr>
          <w:noProof/>
        </w:rPr>
        <w:instrText xml:space="preserve"> PAGEREF _Toc279763925 \h </w:instrText>
      </w:r>
      <w:r w:rsidR="009C04BE">
        <w:rPr>
          <w:noProof/>
        </w:rPr>
      </w:r>
      <w:r w:rsidR="009C04BE">
        <w:rPr>
          <w:noProof/>
        </w:rPr>
        <w:fldChar w:fldCharType="separate"/>
      </w:r>
      <w:r>
        <w:rPr>
          <w:noProof/>
        </w:rPr>
        <w:t>31</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9C04BE">
        <w:rPr>
          <w:noProof/>
        </w:rPr>
        <w:fldChar w:fldCharType="begin"/>
      </w:r>
      <w:r>
        <w:rPr>
          <w:noProof/>
        </w:rPr>
        <w:instrText xml:space="preserve"> PAGEREF _Toc279763926 \h </w:instrText>
      </w:r>
      <w:r w:rsidR="009C04BE">
        <w:rPr>
          <w:noProof/>
        </w:rPr>
      </w:r>
      <w:r w:rsidR="009C04BE">
        <w:rPr>
          <w:noProof/>
        </w:rPr>
        <w:fldChar w:fldCharType="separate"/>
      </w:r>
      <w:r>
        <w:rPr>
          <w:noProof/>
        </w:rPr>
        <w:t>44</w:t>
      </w:r>
      <w:r w:rsidR="009C04BE">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9C04BE">
        <w:rPr>
          <w:noProof/>
        </w:rPr>
        <w:fldChar w:fldCharType="begin"/>
      </w:r>
      <w:r>
        <w:rPr>
          <w:noProof/>
        </w:rPr>
        <w:instrText xml:space="preserve"> PAGEREF _Toc279763927 \h </w:instrText>
      </w:r>
      <w:r w:rsidR="009C04BE">
        <w:rPr>
          <w:noProof/>
        </w:rPr>
      </w:r>
      <w:r w:rsidR="009C04BE">
        <w:rPr>
          <w:noProof/>
        </w:rPr>
        <w:fldChar w:fldCharType="separate"/>
      </w:r>
      <w:r>
        <w:rPr>
          <w:noProof/>
        </w:rPr>
        <w:t>49</w:t>
      </w:r>
      <w:r w:rsidR="009C04BE">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9C04BE">
        <w:rPr>
          <w:noProof/>
        </w:rPr>
        <w:fldChar w:fldCharType="begin"/>
      </w:r>
      <w:r>
        <w:rPr>
          <w:noProof/>
        </w:rPr>
        <w:instrText xml:space="preserve"> PAGEREF _Toc279763928 \h </w:instrText>
      </w:r>
      <w:r w:rsidR="009C04BE">
        <w:rPr>
          <w:noProof/>
        </w:rPr>
      </w:r>
      <w:r w:rsidR="009C04BE">
        <w:rPr>
          <w:noProof/>
        </w:rPr>
        <w:fldChar w:fldCharType="separate"/>
      </w:r>
      <w:r>
        <w:rPr>
          <w:noProof/>
        </w:rPr>
        <w:t>57</w:t>
      </w:r>
      <w:r w:rsidR="009C04BE">
        <w:rPr>
          <w:noProof/>
        </w:rPr>
        <w:fldChar w:fldCharType="end"/>
      </w:r>
    </w:p>
    <w:p w:rsidR="007D2EAF" w:rsidRDefault="009C04BE"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Del="00CF0CBD" w:rsidRDefault="000044AC" w:rsidP="000044AC">
      <w:pPr>
        <w:spacing w:after="200" w:line="276" w:lineRule="auto"/>
        <w:rPr>
          <w:del w:id="38" w:author="Kenneth Kon" w:date="2015-03-10T16:09:00Z"/>
        </w:rPr>
      </w:pPr>
      <w:del w:id="39" w:author="Kenneth Kon" w:date="2015-03-10T16:09:00Z">
        <w:r w:rsidDel="00CF0CBD">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del>
    </w:p>
    <w:p w:rsidR="000044AC" w:rsidDel="00CF0CBD" w:rsidRDefault="000044AC" w:rsidP="000044AC">
      <w:pPr>
        <w:pStyle w:val="NoSpacing"/>
        <w:rPr>
          <w:del w:id="40" w:author="Kenneth Kon" w:date="2015-03-10T16:09:00Z"/>
        </w:rPr>
      </w:pPr>
      <w:del w:id="41" w:author="Kenneth Kon" w:date="2015-03-10T16:09:00Z">
        <w:r w:rsidDel="00CF0CBD">
          <w:lastRenderedPageBreak/>
          <w:delText xml:space="preserve">A "Venue" is an entity like a theme park (e.g. Disney, Universal) that is using Virtual Queue. </w:delText>
        </w:r>
      </w:del>
    </w:p>
    <w:p w:rsidR="000044AC" w:rsidDel="00CF0CBD" w:rsidRDefault="000044AC" w:rsidP="000044AC">
      <w:pPr>
        <w:pStyle w:val="NoSpacing"/>
        <w:rPr>
          <w:del w:id="42" w:author="Kenneth Kon" w:date="2015-03-10T16:09:00Z"/>
        </w:rPr>
      </w:pPr>
      <w:del w:id="43" w:author="Kenneth Kon" w:date="2015-03-10T16:09:00Z">
        <w:r w:rsidDel="00CF0CBD">
          <w:delText xml:space="preserve">Like most of the tables, </w:delText>
        </w:r>
        <w:r w:rsidRPr="00DE7026" w:rsidDel="00CF0CBD">
          <w:rPr>
            <w:b/>
          </w:rPr>
          <w:delText>Id</w:delText>
        </w:r>
        <w:r w:rsidDel="00CF0CBD">
          <w:delText xml:space="preserve"> is an arbitrary auto-generated key.</w:delText>
        </w:r>
      </w:del>
    </w:p>
    <w:p w:rsidR="000044AC" w:rsidDel="00CF0CBD" w:rsidRDefault="000044AC" w:rsidP="000044AC">
      <w:pPr>
        <w:pStyle w:val="NoSpacing"/>
        <w:rPr>
          <w:del w:id="44" w:author="Kenneth Kon" w:date="2015-03-10T16:09:00Z"/>
        </w:rPr>
      </w:pPr>
      <w:del w:id="45" w:author="Kenneth Kon" w:date="2015-03-10T16:09:00Z">
        <w:r w:rsidRPr="00DE027A" w:rsidDel="00CF0CBD">
          <w:rPr>
            <w:b/>
          </w:rPr>
          <w:delText>Name</w:delText>
        </w:r>
        <w:r w:rsidDel="00CF0CBD">
          <w:delText xml:space="preserve"> is the theme park name.</w:delText>
        </w:r>
      </w:del>
    </w:p>
    <w:p w:rsidR="000044AC" w:rsidDel="00CF0CBD" w:rsidRDefault="000044AC" w:rsidP="000044AC">
      <w:pPr>
        <w:pStyle w:val="NoSpacing"/>
        <w:rPr>
          <w:del w:id="46" w:author="Kenneth Kon" w:date="2015-03-10T16:09:00Z"/>
        </w:rPr>
      </w:pPr>
      <w:del w:id="47" w:author="Kenneth Kon" w:date="2015-03-10T16:09:00Z">
        <w:r w:rsidRPr="00DE027A" w:rsidDel="00CF0CBD">
          <w:rPr>
            <w:b/>
          </w:rPr>
          <w:delText>MaxQueuesPerGuest</w:delText>
        </w:r>
        <w:r w:rsidDel="00CF0CBD">
          <w:delText xml:space="preserve"> is now many activities (rides) that a guest can queue for simultaneously</w:delText>
        </w:r>
      </w:del>
    </w:p>
    <w:p w:rsidR="000044AC" w:rsidDel="00CF0CBD" w:rsidRDefault="000044AC" w:rsidP="000044AC">
      <w:pPr>
        <w:pStyle w:val="NoSpacing"/>
        <w:rPr>
          <w:del w:id="48" w:author="Kenneth Kon" w:date="2015-03-10T16:09:00Z"/>
        </w:rPr>
      </w:pPr>
      <w:del w:id="49" w:author="Kenneth Kon" w:date="2015-03-10T16:09:00Z">
        <w:r w:rsidRPr="00DE027A" w:rsidDel="00CF0CBD">
          <w:rPr>
            <w:b/>
          </w:rPr>
          <w:delText xml:space="preserve">RestrictionsAckRequired </w:delText>
        </w:r>
        <w:r w:rsidDel="00CF0CBD">
          <w:delText>indicates whether the guest must acknowledge the ride restrictions</w:delText>
        </w:r>
      </w:del>
    </w:p>
    <w:p w:rsidR="000044AC" w:rsidDel="00CF0CBD" w:rsidRDefault="000044AC" w:rsidP="000044AC">
      <w:pPr>
        <w:pStyle w:val="NoSpacing"/>
        <w:rPr>
          <w:del w:id="50" w:author="Kenneth Kon" w:date="2015-03-10T16:09:00Z"/>
        </w:rPr>
      </w:pPr>
      <w:del w:id="51" w:author="Kenneth Kon" w:date="2015-03-10T16:09:00Z">
        <w:r w:rsidRPr="00DE027A" w:rsidDel="00CF0CBD">
          <w:rPr>
            <w:b/>
          </w:rPr>
          <w:delText>DisclaimerAckRequired</w:delText>
        </w:r>
        <w:r w:rsidDel="00CF0CBD">
          <w:delText xml:space="preserve"> indicates whether the guest must agree to a disclaimer</w:delText>
        </w:r>
      </w:del>
    </w:p>
    <w:p w:rsidR="000044AC" w:rsidDel="00CF0CBD" w:rsidRDefault="000044AC" w:rsidP="000044AC">
      <w:pPr>
        <w:pStyle w:val="NoSpacing"/>
        <w:rPr>
          <w:del w:id="52" w:author="Kenneth Kon" w:date="2015-03-10T16:09:00Z"/>
        </w:rPr>
      </w:pPr>
      <w:del w:id="53" w:author="Kenneth Kon" w:date="2015-03-10T16:09:00Z">
        <w:r w:rsidRPr="00DE027A" w:rsidDel="00CF0CBD">
          <w:rPr>
            <w:b/>
          </w:rPr>
          <w:delText>WaiverAckRequired</w:delText>
        </w:r>
        <w:r w:rsidDel="00CF0CBD">
          <w:delText xml:space="preserve"> indicates whether the guest must agree to a liability waiver</w:delText>
        </w:r>
      </w:del>
    </w:p>
    <w:p w:rsidR="000044AC" w:rsidDel="00CF0CBD" w:rsidRDefault="000044AC" w:rsidP="000044AC">
      <w:pPr>
        <w:pStyle w:val="NoSpacing"/>
        <w:rPr>
          <w:del w:id="54" w:author="Kenneth Kon" w:date="2015-03-10T16:09:00Z"/>
        </w:rPr>
      </w:pPr>
      <w:del w:id="55" w:author="Kenneth Kon" w:date="2015-03-10T16:09:00Z">
        <w:r w:rsidRPr="00DE027A" w:rsidDel="00CF0CBD">
          <w:rPr>
            <w:b/>
          </w:rPr>
          <w:delText>MaxWaitPerActivity</w:delText>
        </w:r>
        <w:r w:rsidDel="00CF0CBD">
          <w:delText xml:space="preserve"> is the maximum length that a queue can reach and still accept reservations</w:delText>
        </w:r>
      </w:del>
    </w:p>
    <w:p w:rsidR="000044AC" w:rsidDel="00CF0CBD" w:rsidRDefault="000044AC" w:rsidP="000044AC">
      <w:pPr>
        <w:pStyle w:val="NoSpacing"/>
        <w:rPr>
          <w:del w:id="56" w:author="Kenneth Kon" w:date="2015-03-10T16:09:00Z"/>
        </w:rPr>
      </w:pPr>
      <w:del w:id="57" w:author="Kenneth Kon" w:date="2015-03-10T16:09:00Z">
        <w:r w:rsidRPr="00DE027A" w:rsidDel="00CF0CBD">
          <w:rPr>
            <w:b/>
          </w:rPr>
          <w:delText>Metric</w:delText>
        </w:r>
        <w:r w:rsidDel="00CF0CBD">
          <w:delText xml:space="preserve"> indicates whether height/weight restrictions for rides are in metric (kg, m) or english (lb, ft)</w:delText>
        </w:r>
      </w:del>
    </w:p>
    <w:p w:rsidR="000044AC" w:rsidDel="00CF0CBD" w:rsidRDefault="000044AC" w:rsidP="000044AC">
      <w:pPr>
        <w:pStyle w:val="NoSpacing"/>
        <w:rPr>
          <w:del w:id="58" w:author="Kenneth Kon" w:date="2015-03-10T16:09:00Z"/>
        </w:rPr>
      </w:pPr>
    </w:p>
    <w:p w:rsidR="000044AC" w:rsidDel="00CF0CBD" w:rsidRDefault="000044AC" w:rsidP="000044AC">
      <w:pPr>
        <w:pStyle w:val="NoSpacing"/>
        <w:rPr>
          <w:del w:id="59" w:author="Kenneth Kon" w:date="2015-03-10T16:09:00Z"/>
        </w:rPr>
      </w:pPr>
      <w:del w:id="60" w:author="Kenneth Kon" w:date="2015-03-10T16:09:00Z">
        <w:r w:rsidDel="00CF0CBD">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del>
    </w:p>
    <w:p w:rsidR="000044AC" w:rsidDel="00CF0CBD" w:rsidRDefault="000044AC" w:rsidP="000044AC">
      <w:pPr>
        <w:pStyle w:val="NoSpacing"/>
        <w:rPr>
          <w:del w:id="61" w:author="Kenneth Kon" w:date="2015-03-10T16:09:00Z"/>
        </w:rPr>
      </w:pPr>
      <w:del w:id="62" w:author="Kenneth Kon" w:date="2015-03-10T16:09:00Z">
        <w:r w:rsidDel="00CF0CBD">
          <w:delText>A Patron is a customer or potential customer that is known to the venue.  The Patron record could contain marketing and demographic information.  There is just one patron record per person.</w:delText>
        </w:r>
      </w:del>
    </w:p>
    <w:p w:rsidR="000044AC" w:rsidDel="00CF0CBD" w:rsidRDefault="000044AC" w:rsidP="000044AC">
      <w:pPr>
        <w:pStyle w:val="NoSpacing"/>
        <w:rPr>
          <w:del w:id="63" w:author="Kenneth Kon" w:date="2015-03-10T16:09:00Z"/>
        </w:rPr>
      </w:pPr>
      <w:del w:id="64" w:author="Kenneth Kon" w:date="2015-03-10T16:09:00Z">
        <w:r w:rsidDel="00CF0CBD">
          <w:delText>A Visitor record is a record of a patron visiting the venue; it is date and time specific.  The contact information indicates how the visitor should be notified about upcoming times for rides that they've virtually queued for.</w:delText>
        </w:r>
      </w:del>
    </w:p>
    <w:p w:rsidR="000044AC" w:rsidDel="00CF0CBD" w:rsidRDefault="000044AC" w:rsidP="000044AC">
      <w:pPr>
        <w:pStyle w:val="NoSpacing"/>
        <w:rPr>
          <w:del w:id="65" w:author="Kenneth Kon" w:date="2015-03-10T16:09:00Z"/>
        </w:rPr>
      </w:pPr>
      <w:del w:id="66" w:author="Kenneth Kon" w:date="2015-03-10T16:09:00Z">
        <w:r w:rsidDel="00CF0CBD">
          <w:lastRenderedPageBreak/>
          <w:delText xml:space="preserve">In both cases, </w:delText>
        </w:r>
        <w:r w:rsidRPr="00DE7026" w:rsidDel="00CF0CBD">
          <w:rPr>
            <w:b/>
          </w:rPr>
          <w:delText>Id</w:delText>
        </w:r>
        <w:r w:rsidDel="00CF0CBD">
          <w:delText xml:space="preserve"> is an arbitrary auto-generated key specific to the table.</w:delText>
        </w:r>
      </w:del>
    </w:p>
    <w:p w:rsidR="000044AC" w:rsidDel="00CF0CBD" w:rsidRDefault="000044AC" w:rsidP="000044AC">
      <w:pPr>
        <w:pStyle w:val="NoSpacing"/>
        <w:rPr>
          <w:del w:id="67" w:author="Kenneth Kon" w:date="2015-03-10T16:09:00Z"/>
        </w:rPr>
      </w:pPr>
      <w:del w:id="68" w:author="Kenneth Kon" w:date="2015-03-10T16:09:00Z">
        <w:r w:rsidDel="00CF0CBD">
          <w:delText xml:space="preserve">The </w:delText>
        </w:r>
        <w:r w:rsidRPr="00DE7026" w:rsidDel="00CF0CBD">
          <w:rPr>
            <w:b/>
          </w:rPr>
          <w:delText>TimeIn</w:delText>
        </w:r>
        <w:r w:rsidDel="00CF0CBD">
          <w:delText xml:space="preserve"> and </w:delText>
        </w:r>
        <w:r w:rsidRPr="00DE7026" w:rsidDel="00CF0CBD">
          <w:rPr>
            <w:b/>
          </w:rPr>
          <w:delText>TimeOut</w:delText>
        </w:r>
        <w:r w:rsidDel="00CF0CBD">
          <w:delText xml:space="preserve"> are for the venue for the day of the visit.</w:delText>
        </w:r>
      </w:del>
    </w:p>
    <w:p w:rsidR="000044AC" w:rsidDel="00CF0CBD" w:rsidRDefault="000044AC" w:rsidP="000044AC">
      <w:pPr>
        <w:pStyle w:val="NoSpacing"/>
        <w:rPr>
          <w:del w:id="69" w:author="Kenneth Kon" w:date="2015-03-10T16:09:00Z"/>
        </w:rPr>
      </w:pPr>
      <w:del w:id="70" w:author="Kenneth Kon" w:date="2015-03-10T16:09:00Z">
        <w:r w:rsidDel="00CF0CBD">
          <w:delText xml:space="preserve">The </w:delText>
        </w:r>
        <w:r w:rsidRPr="00DE7026" w:rsidDel="00CF0CBD">
          <w:rPr>
            <w:b/>
          </w:rPr>
          <w:delText xml:space="preserve">GroupLeader </w:delText>
        </w:r>
        <w:r w:rsidDel="00CF0CBD">
          <w:delText>indicates if this visitor is the one booking the rides for a group.</w:delText>
        </w:r>
      </w:del>
    </w:p>
    <w:p w:rsidR="000044AC" w:rsidDel="00CF0CBD" w:rsidRDefault="000044AC" w:rsidP="000044AC">
      <w:pPr>
        <w:pStyle w:val="NoSpacing"/>
        <w:rPr>
          <w:del w:id="71" w:author="Kenneth Kon" w:date="2015-03-10T16:09:00Z"/>
        </w:rPr>
      </w:pPr>
      <w:del w:id="72" w:author="Kenneth Kon" w:date="2015-03-10T16:09:00Z">
        <w:r w:rsidDel="00CF0CBD">
          <w:delText xml:space="preserve">The </w:delText>
        </w:r>
        <w:r w:rsidRPr="00DE7026" w:rsidDel="00CF0CBD">
          <w:rPr>
            <w:b/>
          </w:rPr>
          <w:delText>VisitorsInParty</w:delText>
        </w:r>
        <w:r w:rsidDel="00CF0CBD">
          <w:delText xml:space="preserve"> indicates how many individuals are in this visitors party.</w:delText>
        </w:r>
      </w:del>
    </w:p>
    <w:p w:rsidR="000044AC" w:rsidDel="00CF0CBD" w:rsidRDefault="000044AC" w:rsidP="000044AC">
      <w:pPr>
        <w:pStyle w:val="NoSpacing"/>
        <w:rPr>
          <w:del w:id="73" w:author="Kenneth Kon" w:date="2015-03-10T16:09:00Z"/>
        </w:rPr>
      </w:pPr>
    </w:p>
    <w:p w:rsidR="000044AC" w:rsidDel="00CF0CBD" w:rsidRDefault="000044AC" w:rsidP="000044AC">
      <w:pPr>
        <w:pStyle w:val="NoSpacing"/>
        <w:rPr>
          <w:del w:id="74" w:author="Kenneth Kon" w:date="2015-03-10T16:09:00Z"/>
        </w:rPr>
      </w:pPr>
    </w:p>
    <w:p w:rsidR="000044AC" w:rsidDel="00CF0CBD" w:rsidRDefault="000044AC" w:rsidP="000044AC">
      <w:pPr>
        <w:pStyle w:val="NoSpacing"/>
        <w:rPr>
          <w:del w:id="75" w:author="Kenneth Kon" w:date="2015-03-10T16:09:00Z"/>
        </w:rPr>
      </w:pPr>
      <w:del w:id="76" w:author="Kenneth Kon" w:date="2015-03-10T16:09:00Z">
        <w:r w:rsidDel="00CF0CBD">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del>
    </w:p>
    <w:p w:rsidR="000044AC" w:rsidDel="00CF0CBD" w:rsidRDefault="000044AC" w:rsidP="000044AC">
      <w:pPr>
        <w:pStyle w:val="NoSpacing"/>
        <w:rPr>
          <w:del w:id="77" w:author="Kenneth Kon" w:date="2015-03-10T16:09:00Z"/>
        </w:rPr>
      </w:pPr>
    </w:p>
    <w:p w:rsidR="000044AC" w:rsidDel="00CF0CBD" w:rsidRDefault="000044AC" w:rsidP="000044AC">
      <w:pPr>
        <w:pStyle w:val="NoSpacing"/>
        <w:rPr>
          <w:del w:id="78" w:author="Kenneth Kon" w:date="2015-03-10T16:09:00Z"/>
        </w:rPr>
      </w:pPr>
      <w:del w:id="79" w:author="Kenneth Kon" w:date="2015-03-10T16:09:00Z">
        <w:r w:rsidDel="00CF0CBD">
          <w:delText xml:space="preserve">Groups are used so that schedules and restrictions do not have to be repeated for each activity (ride).  </w:delText>
        </w:r>
      </w:del>
    </w:p>
    <w:p w:rsidR="000044AC" w:rsidDel="00CF0CBD" w:rsidRDefault="000044AC" w:rsidP="000044AC">
      <w:pPr>
        <w:pStyle w:val="NoSpacing"/>
        <w:rPr>
          <w:del w:id="80" w:author="Kenneth Kon" w:date="2015-03-10T16:09:00Z"/>
        </w:rPr>
      </w:pPr>
    </w:p>
    <w:p w:rsidR="000044AC" w:rsidDel="00CF0CBD" w:rsidRDefault="000044AC" w:rsidP="000044AC">
      <w:pPr>
        <w:pStyle w:val="NoSpacing"/>
        <w:rPr>
          <w:del w:id="81" w:author="Kenneth Kon" w:date="2015-03-10T16:09:00Z"/>
        </w:rPr>
      </w:pPr>
      <w:del w:id="82" w:author="Kenneth Kon" w:date="2015-03-10T16:09:00Z">
        <w:r w:rsidDel="00CF0CBD">
          <w:delText>There may be sections of a park that have different opening or closing times, and this is what the schedule group would be used for.  As shown in the schedule below, a schedule may be specific to a ride, or to a group of rides, or to the park as a whole.</w:delText>
        </w:r>
      </w:del>
    </w:p>
    <w:p w:rsidR="000044AC" w:rsidDel="00CF0CBD" w:rsidRDefault="000044AC" w:rsidP="000044AC">
      <w:pPr>
        <w:pStyle w:val="NoSpacing"/>
        <w:rPr>
          <w:del w:id="83" w:author="Kenneth Kon" w:date="2015-03-10T16:09:00Z"/>
        </w:rPr>
      </w:pPr>
    </w:p>
    <w:p w:rsidR="000044AC" w:rsidDel="00CF0CBD" w:rsidRDefault="000044AC" w:rsidP="000044AC">
      <w:pPr>
        <w:pStyle w:val="NoSpacing"/>
        <w:rPr>
          <w:del w:id="84" w:author="Kenneth Kon" w:date="2015-03-10T16:09:00Z"/>
        </w:rPr>
      </w:pPr>
      <w:del w:id="85" w:author="Kenneth Kon" w:date="2015-03-10T16:09:00Z">
        <w:r w:rsidDel="00CF0CBD">
          <w:delTex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delText>
        </w:r>
      </w:del>
    </w:p>
    <w:p w:rsidR="000044AC" w:rsidDel="00CF0CBD" w:rsidRDefault="000044AC" w:rsidP="000044AC">
      <w:pPr>
        <w:pStyle w:val="NoSpacing"/>
        <w:rPr>
          <w:del w:id="86" w:author="Kenneth Kon" w:date="2015-03-10T16:09:00Z"/>
        </w:rPr>
      </w:pPr>
    </w:p>
    <w:p w:rsidR="000044AC" w:rsidDel="00CF0CBD" w:rsidRDefault="000044AC" w:rsidP="000044AC">
      <w:pPr>
        <w:pStyle w:val="NoSpacing"/>
        <w:rPr>
          <w:del w:id="87" w:author="Kenneth Kon" w:date="2015-03-10T16:09:00Z"/>
        </w:rPr>
      </w:pPr>
      <w:del w:id="88" w:author="Kenneth Kon" w:date="2015-03-10T16:09:00Z">
        <w:r w:rsidDel="00CF0CBD">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del>
    </w:p>
    <w:p w:rsidR="000044AC" w:rsidDel="00CF0CBD" w:rsidRDefault="000044AC" w:rsidP="000044AC">
      <w:pPr>
        <w:pStyle w:val="NoSpacing"/>
        <w:rPr>
          <w:del w:id="89" w:author="Kenneth Kon" w:date="2015-03-10T16:09:00Z"/>
        </w:rPr>
      </w:pPr>
    </w:p>
    <w:p w:rsidR="000044AC" w:rsidDel="00CF0CBD" w:rsidRDefault="000044AC" w:rsidP="000044AC">
      <w:pPr>
        <w:pStyle w:val="NoSpacing"/>
        <w:rPr>
          <w:del w:id="90" w:author="Kenneth Kon" w:date="2015-03-10T16:09:00Z"/>
        </w:rPr>
      </w:pPr>
    </w:p>
    <w:p w:rsidR="000044AC" w:rsidDel="00CF0CBD" w:rsidRDefault="000044AC" w:rsidP="000044AC">
      <w:pPr>
        <w:pStyle w:val="NoSpacing"/>
        <w:rPr>
          <w:del w:id="91" w:author="Kenneth Kon" w:date="2015-03-10T16:09:00Z"/>
        </w:rPr>
      </w:pPr>
    </w:p>
    <w:p w:rsidR="000044AC" w:rsidDel="00CF0CBD" w:rsidRDefault="000044AC" w:rsidP="000044AC">
      <w:pPr>
        <w:pStyle w:val="NoSpacing"/>
        <w:rPr>
          <w:del w:id="92" w:author="Kenneth Kon" w:date="2015-03-10T16:09:00Z"/>
        </w:rPr>
      </w:pPr>
      <w:del w:id="93" w:author="Kenneth Kon" w:date="2015-03-10T16:09:00Z">
        <w:r w:rsidDel="00CF0CBD">
          <w:delText>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ScheduleGroup.  If the type is 3, it applies to a specific activity, and the Id is that of the activity.</w:delText>
        </w:r>
      </w:del>
    </w:p>
    <w:p w:rsidR="000044AC" w:rsidDel="00CF0CBD" w:rsidRDefault="000044AC" w:rsidP="000044AC">
      <w:pPr>
        <w:pStyle w:val="NoSpacing"/>
        <w:rPr>
          <w:del w:id="94" w:author="Kenneth Kon" w:date="2015-03-10T16:09:00Z"/>
        </w:rPr>
      </w:pPr>
    </w:p>
    <w:p w:rsidR="000044AC" w:rsidDel="00CF0CBD" w:rsidRDefault="000044AC" w:rsidP="000044AC">
      <w:pPr>
        <w:pStyle w:val="NoSpacing"/>
        <w:rPr>
          <w:del w:id="95" w:author="Kenneth Kon" w:date="2015-03-10T16:09:00Z"/>
        </w:rPr>
      </w:pPr>
      <w:del w:id="96" w:author="Kenneth Kon" w:date="2015-03-10T16:09:00Z">
        <w:r w:rsidDel="00CF0CBD">
          <w:delText>The ScheduleDate table is for holidays with special schedules, while the ScheduleDay holds the typical non-holiday schedule for each day of the week.</w:delText>
        </w:r>
      </w:del>
    </w:p>
    <w:p w:rsidR="000044AC" w:rsidDel="00CF0CBD" w:rsidRDefault="000044AC" w:rsidP="000044AC">
      <w:pPr>
        <w:pStyle w:val="NoSpacing"/>
        <w:rPr>
          <w:del w:id="97" w:author="Kenneth Kon" w:date="2015-03-10T16:09:00Z"/>
        </w:rPr>
      </w:pPr>
      <w:del w:id="98" w:author="Kenneth Kon" w:date="2015-03-10T16:09:00Z">
        <w:r w:rsidDel="00CF0CBD">
          <w:delText>If there is a ScheduleDate record for the date in question, that is used.  If not, then the ScheduleDay is used.</w:delText>
        </w:r>
      </w:del>
    </w:p>
    <w:p w:rsidR="000044AC" w:rsidDel="00CF0CBD" w:rsidRDefault="000044AC" w:rsidP="000044AC">
      <w:pPr>
        <w:pStyle w:val="NoSpacing"/>
        <w:rPr>
          <w:del w:id="99" w:author="Kenneth Kon" w:date="2015-03-10T16:09:00Z"/>
        </w:rPr>
      </w:pPr>
    </w:p>
    <w:p w:rsidR="000044AC" w:rsidDel="00CF0CBD" w:rsidRDefault="000044AC" w:rsidP="000044AC">
      <w:pPr>
        <w:pStyle w:val="NoSpacing"/>
        <w:rPr>
          <w:del w:id="100" w:author="Kenneth Kon" w:date="2015-03-10T16:09:00Z"/>
        </w:rPr>
      </w:pPr>
      <w:del w:id="101" w:author="Kenneth Kon" w:date="2015-03-10T16:09:00Z">
        <w:r w:rsidDel="00CF0CBD">
          <w:delText>So for any given ride and date, the order to check (precedence) is:</w:delText>
        </w:r>
      </w:del>
    </w:p>
    <w:p w:rsidR="000044AC" w:rsidDel="00CF0CBD" w:rsidRDefault="000044AC" w:rsidP="000044AC">
      <w:pPr>
        <w:pStyle w:val="NoSpacing"/>
        <w:rPr>
          <w:del w:id="102" w:author="Kenneth Kon" w:date="2015-03-10T16:09:00Z"/>
        </w:rPr>
      </w:pPr>
      <w:del w:id="103" w:author="Kenneth Kon" w:date="2015-03-10T16:09:00Z">
        <w:r w:rsidDel="00CF0CBD">
          <w:delText>ScheduleDate for the ride</w:delText>
        </w:r>
      </w:del>
    </w:p>
    <w:p w:rsidR="000044AC" w:rsidDel="00CF0CBD" w:rsidRDefault="000044AC" w:rsidP="000044AC">
      <w:pPr>
        <w:pStyle w:val="NoSpacing"/>
        <w:rPr>
          <w:del w:id="104" w:author="Kenneth Kon" w:date="2015-03-10T16:09:00Z"/>
        </w:rPr>
      </w:pPr>
      <w:del w:id="105" w:author="Kenneth Kon" w:date="2015-03-10T16:09:00Z">
        <w:r w:rsidDel="00CF0CBD">
          <w:delText>ScheduleDate for the ride group</w:delText>
        </w:r>
      </w:del>
    </w:p>
    <w:p w:rsidR="000044AC" w:rsidDel="00CF0CBD" w:rsidRDefault="000044AC" w:rsidP="000044AC">
      <w:pPr>
        <w:pStyle w:val="NoSpacing"/>
        <w:rPr>
          <w:del w:id="106" w:author="Kenneth Kon" w:date="2015-03-10T16:09:00Z"/>
        </w:rPr>
      </w:pPr>
      <w:del w:id="107" w:author="Kenneth Kon" w:date="2015-03-10T16:09:00Z">
        <w:r w:rsidDel="00CF0CBD">
          <w:delText>ScheduleDate for the venue</w:delText>
        </w:r>
      </w:del>
    </w:p>
    <w:p w:rsidR="000044AC" w:rsidDel="00CF0CBD" w:rsidRDefault="000044AC" w:rsidP="000044AC">
      <w:pPr>
        <w:pStyle w:val="NoSpacing"/>
        <w:rPr>
          <w:del w:id="108" w:author="Kenneth Kon" w:date="2015-03-10T16:09:00Z"/>
        </w:rPr>
      </w:pPr>
      <w:del w:id="109" w:author="Kenneth Kon" w:date="2015-03-10T16:09:00Z">
        <w:r w:rsidDel="00CF0CBD">
          <w:delText>ScheduleDay for the ride</w:delText>
        </w:r>
      </w:del>
    </w:p>
    <w:p w:rsidR="000044AC" w:rsidDel="00CF0CBD" w:rsidRDefault="000044AC" w:rsidP="000044AC">
      <w:pPr>
        <w:pStyle w:val="NoSpacing"/>
        <w:rPr>
          <w:del w:id="110" w:author="Kenneth Kon" w:date="2015-03-10T16:09:00Z"/>
        </w:rPr>
      </w:pPr>
      <w:del w:id="111" w:author="Kenneth Kon" w:date="2015-03-10T16:09:00Z">
        <w:r w:rsidDel="00CF0CBD">
          <w:delText>ScheduleDay for the ride group</w:delText>
        </w:r>
      </w:del>
    </w:p>
    <w:p w:rsidR="000044AC" w:rsidDel="00CF0CBD" w:rsidRDefault="000044AC" w:rsidP="000044AC">
      <w:pPr>
        <w:pStyle w:val="NoSpacing"/>
        <w:rPr>
          <w:del w:id="112" w:author="Kenneth Kon" w:date="2015-03-10T16:09:00Z"/>
        </w:rPr>
      </w:pPr>
      <w:del w:id="113" w:author="Kenneth Kon" w:date="2015-03-10T16:09:00Z">
        <w:r w:rsidDel="00CF0CBD">
          <w:delText>ScheduleDay for the venue</w:delText>
        </w:r>
      </w:del>
    </w:p>
    <w:p w:rsidR="000044AC" w:rsidDel="00CF0CBD" w:rsidRDefault="000044AC" w:rsidP="000044AC">
      <w:pPr>
        <w:pStyle w:val="NoSpacing"/>
        <w:rPr>
          <w:del w:id="114" w:author="Kenneth Kon" w:date="2015-03-10T16:09:00Z"/>
        </w:rPr>
      </w:pPr>
      <w:del w:id="115" w:author="Kenneth Kon" w:date="2015-03-10T16:09:00Z">
        <w:r w:rsidDel="00CF0CBD">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del>
    </w:p>
    <w:p w:rsidR="000044AC" w:rsidDel="00CF0CBD" w:rsidRDefault="000044AC" w:rsidP="000044AC">
      <w:pPr>
        <w:pStyle w:val="NoSpacing"/>
        <w:rPr>
          <w:del w:id="116" w:author="Kenneth Kon" w:date="2015-03-10T16:09:00Z"/>
        </w:rPr>
      </w:pPr>
    </w:p>
    <w:p w:rsidR="000044AC" w:rsidDel="00CF0CBD" w:rsidRDefault="000044AC" w:rsidP="000044AC">
      <w:pPr>
        <w:pStyle w:val="NoSpacing"/>
        <w:rPr>
          <w:del w:id="117" w:author="Kenneth Kon" w:date="2015-03-10T16:09:00Z"/>
        </w:rPr>
      </w:pPr>
      <w:del w:id="118" w:author="Kenneth Kon" w:date="2015-03-10T16:09:00Z">
        <w:r w:rsidDel="00CF0CBD">
          <w:delText>An Activity is aka an Event like a Ride.</w:delText>
        </w:r>
      </w:del>
    </w:p>
    <w:p w:rsidR="000044AC" w:rsidDel="00CF0CBD" w:rsidRDefault="000044AC" w:rsidP="000044AC">
      <w:pPr>
        <w:pStyle w:val="NoSpacing"/>
        <w:rPr>
          <w:del w:id="119" w:author="Kenneth Kon" w:date="2015-03-10T16:09:00Z"/>
        </w:rPr>
      </w:pPr>
      <w:del w:id="120" w:author="Kenneth Kon" w:date="2015-03-10T16:09:00Z">
        <w:r w:rsidRPr="00513A01" w:rsidDel="00CF0CBD">
          <w:rPr>
            <w:b/>
          </w:rPr>
          <w:delText xml:space="preserve">Name </w:delText>
        </w:r>
        <w:r w:rsidDel="00CF0CBD">
          <w:delText>is the name of the activity</w:delText>
        </w:r>
      </w:del>
    </w:p>
    <w:p w:rsidR="000044AC" w:rsidDel="00CF0CBD" w:rsidRDefault="000044AC" w:rsidP="000044AC">
      <w:pPr>
        <w:pStyle w:val="NoSpacing"/>
        <w:rPr>
          <w:del w:id="121" w:author="Kenneth Kon" w:date="2015-03-10T16:09:00Z"/>
        </w:rPr>
      </w:pPr>
      <w:del w:id="122" w:author="Kenneth Kon" w:date="2015-03-10T16:09:00Z">
        <w:r w:rsidRPr="00232167" w:rsidDel="00CF0CBD">
          <w:rPr>
            <w:b/>
          </w:rPr>
          <w:delText>About</w:delText>
        </w:r>
        <w:r w:rsidDel="00CF0CBD">
          <w:delText xml:space="preserve"> is an expanded description</w:delText>
        </w:r>
      </w:del>
    </w:p>
    <w:p w:rsidR="000044AC" w:rsidDel="00CF0CBD" w:rsidRDefault="000044AC" w:rsidP="000044AC">
      <w:pPr>
        <w:pStyle w:val="NoSpacing"/>
        <w:rPr>
          <w:del w:id="123" w:author="Kenneth Kon" w:date="2015-03-10T16:09:00Z"/>
        </w:rPr>
      </w:pPr>
      <w:del w:id="124" w:author="Kenneth Kon" w:date="2015-03-10T16:09:00Z">
        <w:r w:rsidRPr="00232167" w:rsidDel="00CF0CBD">
          <w:rPr>
            <w:b/>
          </w:rPr>
          <w:delText>LatLong</w:delText>
        </w:r>
        <w:r w:rsidDel="00CF0CBD">
          <w:delText xml:space="preserve"> may be two columns (latitude, longitude) for geo location (type Geography in SQL Server)</w:delText>
        </w:r>
      </w:del>
    </w:p>
    <w:p w:rsidR="000044AC" w:rsidDel="00CF0CBD" w:rsidRDefault="000044AC" w:rsidP="000044AC">
      <w:pPr>
        <w:pStyle w:val="NoSpacing"/>
        <w:rPr>
          <w:del w:id="125" w:author="Kenneth Kon" w:date="2015-03-10T16:09:00Z"/>
        </w:rPr>
      </w:pPr>
      <w:del w:id="126" w:author="Kenneth Kon" w:date="2015-03-10T16:09:00Z">
        <w:r w:rsidRPr="00232167" w:rsidDel="00CF0CBD">
          <w:rPr>
            <w:b/>
          </w:rPr>
          <w:delText>LocationInVenue</w:delText>
        </w:r>
        <w:r w:rsidDel="00CF0CBD">
          <w:delText xml:space="preserve"> is also for geolocation (type Geometry in SQL Server)</w:delText>
        </w:r>
      </w:del>
    </w:p>
    <w:p w:rsidR="000044AC" w:rsidDel="00CF0CBD" w:rsidRDefault="000044AC" w:rsidP="000044AC">
      <w:pPr>
        <w:pStyle w:val="NoSpacing"/>
        <w:rPr>
          <w:del w:id="127" w:author="Kenneth Kon" w:date="2015-03-10T16:09:00Z"/>
        </w:rPr>
      </w:pPr>
      <w:del w:id="128" w:author="Kenneth Kon" w:date="2015-03-10T16:09:00Z">
        <w:r w:rsidDel="00CF0CBD">
          <w:delText xml:space="preserve">The </w:delText>
        </w:r>
        <w:r w:rsidRPr="00232167" w:rsidDel="00CF0CBD">
          <w:rPr>
            <w:b/>
          </w:rPr>
          <w:delText>TimePerEvent, EntryTime</w:delText>
        </w:r>
        <w:r w:rsidDel="00CF0CBD">
          <w:delText xml:space="preserve">, and </w:delText>
        </w:r>
        <w:r w:rsidRPr="00232167" w:rsidDel="00CF0CBD">
          <w:rPr>
            <w:b/>
          </w:rPr>
          <w:delText>ExitTime</w:delText>
        </w:r>
        <w:r w:rsidDel="00CF0CBD">
          <w:rPr>
            <w:b/>
          </w:rPr>
          <w:delText xml:space="preserve"> </w:delText>
        </w:r>
        <w:r w:rsidDel="00CF0CBD">
          <w:delText>refer to each turn of the ride, so they would typically be summed.</w:delText>
        </w:r>
      </w:del>
    </w:p>
    <w:p w:rsidR="000044AC" w:rsidDel="00CF0CBD" w:rsidRDefault="000044AC" w:rsidP="000044AC">
      <w:pPr>
        <w:pStyle w:val="NoSpacing"/>
        <w:rPr>
          <w:del w:id="129" w:author="Kenneth Kon" w:date="2015-03-10T16:09:00Z"/>
        </w:rPr>
      </w:pPr>
      <w:del w:id="130" w:author="Kenneth Kon" w:date="2015-03-10T16:09:00Z">
        <w:r w:rsidRPr="0002381B" w:rsidDel="00CF0CBD">
          <w:rPr>
            <w:b/>
          </w:rPr>
          <w:delText>MaxGuestsPerEvent</w:delText>
        </w:r>
        <w:r w:rsidDel="00CF0CBD">
          <w:delText xml:space="preserve"> is, for example, how many people can go on one turn of the ride</w:delText>
        </w:r>
      </w:del>
    </w:p>
    <w:p w:rsidR="000044AC" w:rsidDel="00CF0CBD" w:rsidRDefault="000044AC" w:rsidP="000044AC">
      <w:pPr>
        <w:pStyle w:val="NoSpacing"/>
        <w:rPr>
          <w:del w:id="131" w:author="Kenneth Kon" w:date="2015-03-10T16:09:00Z"/>
        </w:rPr>
      </w:pPr>
      <w:del w:id="132" w:author="Kenneth Kon" w:date="2015-03-10T16:09:00Z">
        <w:r w:rsidDel="00CF0CBD">
          <w:delText xml:space="preserve"> The </w:delText>
        </w:r>
        <w:r w:rsidRPr="0002381B" w:rsidDel="00CF0CBD">
          <w:rPr>
            <w:b/>
          </w:rPr>
          <w:delText>MaxConcurrentEvents</w:delText>
        </w:r>
        <w:r w:rsidDel="00CF0CBD">
          <w:delText xml:space="preserve"> is one if there is a single group on a ride at once, but if there are multiple groups (e.g. multiple trains, boats,  cars...) on a ride at once, this is to denote how many of them there are.</w:delText>
        </w:r>
      </w:del>
    </w:p>
    <w:p w:rsidR="000044AC" w:rsidDel="00CF0CBD" w:rsidRDefault="000044AC" w:rsidP="000044AC">
      <w:pPr>
        <w:pStyle w:val="NoSpacing"/>
        <w:rPr>
          <w:del w:id="133" w:author="Kenneth Kon" w:date="2015-03-10T16:09:00Z"/>
        </w:rPr>
      </w:pPr>
      <w:del w:id="134" w:author="Kenneth Kon" w:date="2015-03-10T16:09:00Z">
        <w:r w:rsidDel="00CF0CBD">
          <w:delText xml:space="preserve">The restrictions like </w:delText>
        </w:r>
        <w:r w:rsidRPr="0002381B" w:rsidDel="00CF0CBD">
          <w:rPr>
            <w:b/>
          </w:rPr>
          <w:delText>min age, weight, etc</w:delText>
        </w:r>
        <w:r w:rsidDel="00CF0CBD">
          <w:delText xml:space="preserve"> can be in the activity record here, or can be in a restriction group.  The same is true for the </w:delText>
        </w:r>
        <w:r w:rsidRPr="0002381B" w:rsidDel="00CF0CBD">
          <w:rPr>
            <w:b/>
          </w:rPr>
          <w:delText>disclaimer</w:delText>
        </w:r>
        <w:r w:rsidDel="00CF0CBD">
          <w:delText xml:space="preserve"> and </w:delText>
        </w:r>
        <w:r w:rsidRPr="0002381B" w:rsidDel="00CF0CBD">
          <w:rPr>
            <w:b/>
          </w:rPr>
          <w:delText>waiver</w:delText>
        </w:r>
        <w:r w:rsidDel="00CF0CBD">
          <w:delText xml:space="preserve"> columns.</w:delText>
        </w:r>
      </w:del>
    </w:p>
    <w:p w:rsidR="000044AC" w:rsidDel="00CF0CBD" w:rsidRDefault="000044AC" w:rsidP="000044AC">
      <w:pPr>
        <w:pStyle w:val="NoSpacing"/>
        <w:rPr>
          <w:del w:id="135" w:author="Kenneth Kon" w:date="2015-03-10T16:09:00Z"/>
        </w:rPr>
      </w:pPr>
      <w:del w:id="136" w:author="Kenneth Kon" w:date="2015-03-10T16:09:00Z">
        <w:r w:rsidDel="00CF0CBD">
          <w:delText xml:space="preserve">The </w:delText>
        </w:r>
        <w:r w:rsidRPr="0002381B" w:rsidDel="00CF0CBD">
          <w:rPr>
            <w:b/>
          </w:rPr>
          <w:delText>MaxWaitTime</w:delText>
        </w:r>
        <w:r w:rsidDel="00CF0CBD">
          <w:delText xml:space="preserve"> is the maximum length of the queue, if different from that of the park.  If this queue length is reached, visitors may not queue for the activity until the queue time decreases.</w:delText>
        </w:r>
      </w:del>
    </w:p>
    <w:p w:rsidR="000044AC" w:rsidDel="00CF0CBD" w:rsidRDefault="000044AC" w:rsidP="000044AC">
      <w:pPr>
        <w:pStyle w:val="NoSpacing"/>
        <w:rPr>
          <w:del w:id="137" w:author="Kenneth Kon" w:date="2015-03-10T16:09:00Z"/>
        </w:rPr>
      </w:pPr>
    </w:p>
    <w:p w:rsidR="000044AC" w:rsidRPr="0002381B" w:rsidDel="00CF0CBD" w:rsidRDefault="000044AC" w:rsidP="000044AC">
      <w:pPr>
        <w:pStyle w:val="NoSpacing"/>
        <w:rPr>
          <w:del w:id="138" w:author="Kenneth Kon" w:date="2015-03-10T16:09:00Z"/>
          <w:b/>
          <w:i/>
        </w:rPr>
      </w:pPr>
      <w:del w:id="139" w:author="Kenneth Kon" w:date="2015-03-10T16:09:00Z">
        <w:r w:rsidRPr="0002381B" w:rsidDel="00CF0CBD">
          <w:rPr>
            <w:b/>
            <w:i/>
          </w:rPr>
          <w:delText>So</w:delText>
        </w:r>
        <w:r w:rsidDel="00CF0CBD">
          <w:rPr>
            <w:b/>
            <w:i/>
          </w:rPr>
          <w:delText xml:space="preserve"> for any activity (ride),</w:delText>
        </w:r>
        <w:r w:rsidRPr="0002381B" w:rsidDel="00CF0CBD">
          <w:rPr>
            <w:b/>
            <w:i/>
          </w:rPr>
          <w:delText xml:space="preserve"> the rate of guests that can be accommodated is </w:delText>
        </w:r>
      </w:del>
    </w:p>
    <w:p w:rsidR="000044AC" w:rsidRPr="0002381B" w:rsidDel="00CF0CBD" w:rsidRDefault="000044AC" w:rsidP="000044AC">
      <w:pPr>
        <w:pStyle w:val="NoSpacing"/>
        <w:rPr>
          <w:del w:id="140" w:author="Kenneth Kon" w:date="2015-03-10T16:09:00Z"/>
          <w:b/>
          <w:i/>
        </w:rPr>
      </w:pPr>
      <w:del w:id="141" w:author="Kenneth Kon" w:date="2015-03-10T16:09:00Z">
        <w:r w:rsidRPr="0002381B" w:rsidDel="00CF0CBD">
          <w:rPr>
            <w:b/>
            <w:i/>
          </w:rPr>
          <w:delText>MaxGuestsPerEvent * MaxConcurrentEvents / (TimePerEvent + EntryTime + ExitTime)</w:delText>
        </w:r>
      </w:del>
    </w:p>
    <w:p w:rsidR="000044AC" w:rsidRPr="0002381B" w:rsidDel="00CF0CBD" w:rsidRDefault="000044AC" w:rsidP="000044AC">
      <w:pPr>
        <w:pStyle w:val="NoSpacing"/>
        <w:rPr>
          <w:del w:id="142" w:author="Kenneth Kon" w:date="2015-03-10T16:09:00Z"/>
          <w:b/>
          <w:i/>
        </w:rPr>
      </w:pPr>
    </w:p>
    <w:p w:rsidR="000044AC" w:rsidDel="00CF0CBD" w:rsidRDefault="000044AC" w:rsidP="000044AC">
      <w:pPr>
        <w:pStyle w:val="NoSpacing"/>
        <w:rPr>
          <w:del w:id="143" w:author="Kenneth Kon" w:date="2015-03-10T16:09:00Z"/>
          <w:b/>
          <w:i/>
        </w:rPr>
      </w:pPr>
      <w:del w:id="144" w:author="Kenneth Kon" w:date="2015-03-10T16:09:00Z">
        <w:r w:rsidDel="00CF0CBD">
          <w:rPr>
            <w:b/>
            <w:i/>
          </w:rPr>
          <w:delText>And</w:delText>
        </w:r>
        <w:r w:rsidRPr="0002381B" w:rsidDel="00CF0CBD">
          <w:rPr>
            <w:b/>
            <w:i/>
          </w:rPr>
          <w:delText xml:space="preserve"> every (TimePerEvent + EntryTime + ExitTime)/MaxConcurrentEvents we can expect</w:delText>
        </w:r>
        <w:r w:rsidDel="00CF0CBD">
          <w:rPr>
            <w:b/>
            <w:i/>
          </w:rPr>
          <w:delText xml:space="preserve"> </w:delText>
        </w:r>
        <w:r w:rsidRPr="0002381B" w:rsidDel="00CF0CBD">
          <w:rPr>
            <w:b/>
            <w:i/>
          </w:rPr>
          <w:delText>MaxGuestsPerEvent to be dequeued</w:delText>
        </w:r>
        <w:r w:rsidDel="00CF0CBD">
          <w:rPr>
            <w:b/>
            <w:i/>
          </w:rPr>
          <w:delText xml:space="preserve"> (or if the queue is less than that, then the entire queue)</w:delText>
        </w:r>
      </w:del>
    </w:p>
    <w:p w:rsidR="000044AC" w:rsidRPr="0002381B" w:rsidDel="00CF0CBD" w:rsidRDefault="000044AC" w:rsidP="000044AC">
      <w:pPr>
        <w:pStyle w:val="NoSpacing"/>
        <w:rPr>
          <w:del w:id="145" w:author="Kenneth Kon" w:date="2015-03-10T16:09:00Z"/>
        </w:rPr>
      </w:pPr>
    </w:p>
    <w:p w:rsidR="000044AC" w:rsidDel="00CF0CBD" w:rsidRDefault="000044AC" w:rsidP="000044AC">
      <w:pPr>
        <w:pStyle w:val="NoSpacing"/>
        <w:rPr>
          <w:del w:id="146" w:author="Kenneth Kon" w:date="2015-03-10T16:09:00Z"/>
        </w:rPr>
      </w:pPr>
    </w:p>
    <w:p w:rsidR="000044AC" w:rsidDel="00CF0CBD" w:rsidRDefault="000044AC" w:rsidP="000044AC">
      <w:pPr>
        <w:pStyle w:val="NoSpacing"/>
        <w:rPr>
          <w:del w:id="147" w:author="Kenneth Kon" w:date="2015-03-10T16:09:00Z"/>
        </w:rPr>
      </w:pPr>
      <w:del w:id="148" w:author="Kenneth Kon" w:date="2015-03-10T16:09:00Z">
        <w:r w:rsidDel="00CF0CBD">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del>
    </w:p>
    <w:p w:rsidR="000044AC" w:rsidDel="00CF0CBD" w:rsidRDefault="000044AC" w:rsidP="000044AC">
      <w:pPr>
        <w:spacing w:after="200" w:line="276" w:lineRule="auto"/>
        <w:rPr>
          <w:del w:id="149" w:author="Kenneth Kon" w:date="2015-03-10T16:09:00Z"/>
          <w:b/>
        </w:rPr>
      </w:pPr>
      <w:del w:id="150" w:author="Kenneth Kon" w:date="2015-03-10T16:09:00Z">
        <w:r w:rsidRPr="00AD785B" w:rsidDel="00CF0CBD">
          <w:rPr>
            <w:b/>
          </w:rPr>
          <w:delText>Database Design</w:delText>
        </w:r>
      </w:del>
    </w:p>
    <w:p w:rsidR="000044AC" w:rsidRPr="006B5EC9" w:rsidDel="00CF0CBD" w:rsidRDefault="000044AC" w:rsidP="000044AC">
      <w:pPr>
        <w:spacing w:after="200" w:line="276" w:lineRule="auto"/>
        <w:rPr>
          <w:del w:id="151" w:author="Kenneth Kon" w:date="2015-03-10T16:09:00Z"/>
        </w:rPr>
      </w:pPr>
      <w:del w:id="152" w:author="Kenneth Kon" w:date="2015-03-10T16:09:00Z">
        <w:r w:rsidDel="00CF0CBD">
          <w:delText xml:space="preserve">Note: the more general terms of Venue and Activity are used, rather than terms like Theme Park and Ride, to indicate other potential applications of the system beyond the most obvious which is that of a theme park. </w:delText>
        </w:r>
      </w:del>
    </w:p>
    <w:p w:rsidR="000044AC" w:rsidDel="00CF0CBD" w:rsidRDefault="000044AC" w:rsidP="000044AC">
      <w:pPr>
        <w:spacing w:after="200" w:line="276" w:lineRule="auto"/>
        <w:rPr>
          <w:del w:id="153" w:author="Kenneth Kon" w:date="2015-03-10T16:09:00Z"/>
        </w:rPr>
      </w:pPr>
      <w:del w:id="154" w:author="Kenneth Kon" w:date="2015-03-10T16:09:00Z">
        <w:r w:rsidDel="00CF0CBD">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del>
    </w:p>
    <w:p w:rsidR="000044AC" w:rsidDel="00CF0CBD" w:rsidRDefault="000044AC" w:rsidP="000044AC">
      <w:pPr>
        <w:pStyle w:val="NoSpacing"/>
        <w:rPr>
          <w:del w:id="155" w:author="Kenneth Kon" w:date="2015-03-10T16:09:00Z"/>
        </w:rPr>
      </w:pPr>
      <w:del w:id="156" w:author="Kenneth Kon" w:date="2015-03-10T16:09:00Z">
        <w:r w:rsidDel="00CF0CBD">
          <w:delText xml:space="preserve">A "Venue" is an entity like a theme park (e.g. Disney, Universal) that is using Virtual Queue. </w:delText>
        </w:r>
      </w:del>
    </w:p>
    <w:p w:rsidR="000044AC" w:rsidDel="00CF0CBD" w:rsidRDefault="000044AC" w:rsidP="000044AC">
      <w:pPr>
        <w:pStyle w:val="NoSpacing"/>
        <w:rPr>
          <w:del w:id="157" w:author="Kenneth Kon" w:date="2015-03-10T16:09:00Z"/>
        </w:rPr>
      </w:pPr>
      <w:del w:id="158" w:author="Kenneth Kon" w:date="2015-03-10T16:09:00Z">
        <w:r w:rsidDel="00CF0CBD">
          <w:delText xml:space="preserve">Like most of the tables, </w:delText>
        </w:r>
        <w:r w:rsidRPr="00DE7026" w:rsidDel="00CF0CBD">
          <w:rPr>
            <w:b/>
          </w:rPr>
          <w:delText>Id</w:delText>
        </w:r>
        <w:r w:rsidDel="00CF0CBD">
          <w:delText xml:space="preserve"> is an arbitrary auto-generated key.</w:delText>
        </w:r>
      </w:del>
    </w:p>
    <w:p w:rsidR="000044AC" w:rsidDel="00CF0CBD" w:rsidRDefault="000044AC" w:rsidP="000044AC">
      <w:pPr>
        <w:pStyle w:val="NoSpacing"/>
        <w:rPr>
          <w:del w:id="159" w:author="Kenneth Kon" w:date="2015-03-10T16:09:00Z"/>
        </w:rPr>
      </w:pPr>
      <w:del w:id="160" w:author="Kenneth Kon" w:date="2015-03-10T16:09:00Z">
        <w:r w:rsidRPr="00DE027A" w:rsidDel="00CF0CBD">
          <w:rPr>
            <w:b/>
          </w:rPr>
          <w:delText>Name</w:delText>
        </w:r>
        <w:r w:rsidDel="00CF0CBD">
          <w:delText xml:space="preserve"> is the theme park name.</w:delText>
        </w:r>
      </w:del>
    </w:p>
    <w:p w:rsidR="000044AC" w:rsidDel="00CF0CBD" w:rsidRDefault="000044AC" w:rsidP="000044AC">
      <w:pPr>
        <w:pStyle w:val="NoSpacing"/>
        <w:rPr>
          <w:del w:id="161" w:author="Kenneth Kon" w:date="2015-03-10T16:09:00Z"/>
        </w:rPr>
      </w:pPr>
      <w:del w:id="162" w:author="Kenneth Kon" w:date="2015-03-10T16:09:00Z">
        <w:r w:rsidRPr="00DE027A" w:rsidDel="00CF0CBD">
          <w:rPr>
            <w:b/>
          </w:rPr>
          <w:delText>MaxQueuesPerGuest</w:delText>
        </w:r>
        <w:r w:rsidDel="00CF0CBD">
          <w:delText xml:space="preserve"> is now many activities (rides) that a guest can queue for simultaneously</w:delText>
        </w:r>
      </w:del>
    </w:p>
    <w:p w:rsidR="000044AC" w:rsidDel="00CF0CBD" w:rsidRDefault="000044AC" w:rsidP="000044AC">
      <w:pPr>
        <w:pStyle w:val="NoSpacing"/>
        <w:rPr>
          <w:del w:id="163" w:author="Kenneth Kon" w:date="2015-03-10T16:09:00Z"/>
        </w:rPr>
      </w:pPr>
      <w:del w:id="164" w:author="Kenneth Kon" w:date="2015-03-10T16:09:00Z">
        <w:r w:rsidRPr="00DE027A" w:rsidDel="00CF0CBD">
          <w:rPr>
            <w:b/>
          </w:rPr>
          <w:delText xml:space="preserve">RestrictionsAckRequired </w:delText>
        </w:r>
        <w:r w:rsidDel="00CF0CBD">
          <w:delText>indicates whether the guest must acknowledge the ride restrictions</w:delText>
        </w:r>
      </w:del>
    </w:p>
    <w:p w:rsidR="000044AC" w:rsidDel="00CF0CBD" w:rsidRDefault="000044AC" w:rsidP="000044AC">
      <w:pPr>
        <w:pStyle w:val="NoSpacing"/>
        <w:rPr>
          <w:del w:id="165" w:author="Kenneth Kon" w:date="2015-03-10T16:09:00Z"/>
        </w:rPr>
      </w:pPr>
      <w:del w:id="166" w:author="Kenneth Kon" w:date="2015-03-10T16:09:00Z">
        <w:r w:rsidRPr="00DE027A" w:rsidDel="00CF0CBD">
          <w:rPr>
            <w:b/>
          </w:rPr>
          <w:delText>DisclaimerAckRequired</w:delText>
        </w:r>
        <w:r w:rsidDel="00CF0CBD">
          <w:delText xml:space="preserve"> indicates whether the guest must agree to a disclaimer</w:delText>
        </w:r>
      </w:del>
    </w:p>
    <w:p w:rsidR="000044AC" w:rsidDel="00CF0CBD" w:rsidRDefault="000044AC" w:rsidP="000044AC">
      <w:pPr>
        <w:pStyle w:val="NoSpacing"/>
        <w:rPr>
          <w:del w:id="167" w:author="Kenneth Kon" w:date="2015-03-10T16:09:00Z"/>
        </w:rPr>
      </w:pPr>
      <w:del w:id="168" w:author="Kenneth Kon" w:date="2015-03-10T16:09:00Z">
        <w:r w:rsidRPr="00DE027A" w:rsidDel="00CF0CBD">
          <w:rPr>
            <w:b/>
          </w:rPr>
          <w:delText>WaiverAckRequired</w:delText>
        </w:r>
        <w:r w:rsidDel="00CF0CBD">
          <w:delText xml:space="preserve"> indicates whether the guest must agree to a liability waiver</w:delText>
        </w:r>
      </w:del>
    </w:p>
    <w:p w:rsidR="000044AC" w:rsidDel="00CF0CBD" w:rsidRDefault="000044AC" w:rsidP="000044AC">
      <w:pPr>
        <w:pStyle w:val="NoSpacing"/>
        <w:rPr>
          <w:del w:id="169" w:author="Kenneth Kon" w:date="2015-03-10T16:09:00Z"/>
        </w:rPr>
      </w:pPr>
      <w:del w:id="170" w:author="Kenneth Kon" w:date="2015-03-10T16:09:00Z">
        <w:r w:rsidRPr="00DE027A" w:rsidDel="00CF0CBD">
          <w:rPr>
            <w:b/>
          </w:rPr>
          <w:delText>MaxWaitPerActivity</w:delText>
        </w:r>
        <w:r w:rsidDel="00CF0CBD">
          <w:delText xml:space="preserve"> is the maximum length that a queue can reach and still accept reservations</w:delText>
        </w:r>
      </w:del>
    </w:p>
    <w:p w:rsidR="000044AC" w:rsidDel="00CF0CBD" w:rsidRDefault="000044AC" w:rsidP="000044AC">
      <w:pPr>
        <w:pStyle w:val="NoSpacing"/>
        <w:rPr>
          <w:del w:id="171" w:author="Kenneth Kon" w:date="2015-03-10T16:09:00Z"/>
        </w:rPr>
      </w:pPr>
      <w:del w:id="172" w:author="Kenneth Kon" w:date="2015-03-10T16:09:00Z">
        <w:r w:rsidRPr="00DE027A" w:rsidDel="00CF0CBD">
          <w:rPr>
            <w:b/>
          </w:rPr>
          <w:delText>Metric</w:delText>
        </w:r>
        <w:r w:rsidDel="00CF0CBD">
          <w:delText xml:space="preserve"> indicates whether height/weight restrictions for rides are in metric (kg, m) or english (lb, ft)</w:delText>
        </w:r>
      </w:del>
    </w:p>
    <w:p w:rsidR="000044AC" w:rsidDel="00CF0CBD" w:rsidRDefault="000044AC" w:rsidP="000044AC">
      <w:pPr>
        <w:pStyle w:val="NoSpacing"/>
        <w:rPr>
          <w:del w:id="173" w:author="Kenneth Kon" w:date="2015-03-10T16:09:00Z"/>
        </w:rPr>
      </w:pPr>
    </w:p>
    <w:p w:rsidR="000044AC" w:rsidDel="00CF0CBD" w:rsidRDefault="000044AC" w:rsidP="000044AC">
      <w:pPr>
        <w:pStyle w:val="NoSpacing"/>
        <w:rPr>
          <w:del w:id="174" w:author="Kenneth Kon" w:date="2015-03-10T16:09:00Z"/>
        </w:rPr>
      </w:pPr>
      <w:del w:id="175" w:author="Kenneth Kon" w:date="2015-03-10T16:09:00Z">
        <w:r w:rsidDel="00CF0CBD">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del>
    </w:p>
    <w:p w:rsidR="000044AC" w:rsidDel="00CF0CBD" w:rsidRDefault="000044AC" w:rsidP="000044AC">
      <w:pPr>
        <w:pStyle w:val="NoSpacing"/>
        <w:rPr>
          <w:del w:id="176" w:author="Kenneth Kon" w:date="2015-03-10T16:09:00Z"/>
        </w:rPr>
      </w:pPr>
      <w:del w:id="177" w:author="Kenneth Kon" w:date="2015-03-10T16:09:00Z">
        <w:r w:rsidDel="00CF0CBD">
          <w:delText>A Patron is a customer or potential customer that is known to the venue.  The Patron record could contain marketing and demographic information.  There is just one patron record per person.</w:delText>
        </w:r>
      </w:del>
    </w:p>
    <w:p w:rsidR="000044AC" w:rsidDel="00CF0CBD" w:rsidRDefault="000044AC" w:rsidP="000044AC">
      <w:pPr>
        <w:pStyle w:val="NoSpacing"/>
        <w:rPr>
          <w:del w:id="178" w:author="Kenneth Kon" w:date="2015-03-10T16:09:00Z"/>
        </w:rPr>
      </w:pPr>
      <w:del w:id="179" w:author="Kenneth Kon" w:date="2015-03-10T16:09:00Z">
        <w:r w:rsidDel="00CF0CBD">
          <w:delText>A Visitor record is a record of a patron visiting the venue; it is date and time specific.  The contact information indicates how the visitor should be notified about upcoming times for rides that they've virtually queued for.</w:delText>
        </w:r>
      </w:del>
    </w:p>
    <w:p w:rsidR="000044AC" w:rsidDel="00CF0CBD" w:rsidRDefault="000044AC" w:rsidP="000044AC">
      <w:pPr>
        <w:pStyle w:val="NoSpacing"/>
        <w:rPr>
          <w:del w:id="180" w:author="Kenneth Kon" w:date="2015-03-10T16:09:00Z"/>
        </w:rPr>
      </w:pPr>
      <w:del w:id="181" w:author="Kenneth Kon" w:date="2015-03-10T16:09:00Z">
        <w:r w:rsidDel="00CF0CBD">
          <w:delText xml:space="preserve">In both cases, </w:delText>
        </w:r>
        <w:r w:rsidRPr="00DE7026" w:rsidDel="00CF0CBD">
          <w:rPr>
            <w:b/>
          </w:rPr>
          <w:delText>Id</w:delText>
        </w:r>
        <w:r w:rsidDel="00CF0CBD">
          <w:delText xml:space="preserve"> is an arbitrary auto-generated key specific to the table.</w:delText>
        </w:r>
      </w:del>
    </w:p>
    <w:p w:rsidR="000044AC" w:rsidDel="00CF0CBD" w:rsidRDefault="000044AC" w:rsidP="000044AC">
      <w:pPr>
        <w:pStyle w:val="NoSpacing"/>
        <w:rPr>
          <w:del w:id="182" w:author="Kenneth Kon" w:date="2015-03-10T16:09:00Z"/>
        </w:rPr>
      </w:pPr>
      <w:del w:id="183" w:author="Kenneth Kon" w:date="2015-03-10T16:09:00Z">
        <w:r w:rsidDel="00CF0CBD">
          <w:delText xml:space="preserve">The </w:delText>
        </w:r>
        <w:r w:rsidRPr="00DE7026" w:rsidDel="00CF0CBD">
          <w:rPr>
            <w:b/>
          </w:rPr>
          <w:delText>TimeIn</w:delText>
        </w:r>
        <w:r w:rsidDel="00CF0CBD">
          <w:delText xml:space="preserve"> and </w:delText>
        </w:r>
        <w:r w:rsidRPr="00DE7026" w:rsidDel="00CF0CBD">
          <w:rPr>
            <w:b/>
          </w:rPr>
          <w:delText>TimeOut</w:delText>
        </w:r>
        <w:r w:rsidDel="00CF0CBD">
          <w:delText xml:space="preserve"> are for the venue for the day of the visit.</w:delText>
        </w:r>
      </w:del>
    </w:p>
    <w:p w:rsidR="000044AC" w:rsidDel="00CF0CBD" w:rsidRDefault="000044AC" w:rsidP="000044AC">
      <w:pPr>
        <w:pStyle w:val="NoSpacing"/>
        <w:rPr>
          <w:del w:id="184" w:author="Kenneth Kon" w:date="2015-03-10T16:09:00Z"/>
        </w:rPr>
      </w:pPr>
      <w:del w:id="185" w:author="Kenneth Kon" w:date="2015-03-10T16:09:00Z">
        <w:r w:rsidDel="00CF0CBD">
          <w:delText xml:space="preserve">The </w:delText>
        </w:r>
        <w:r w:rsidRPr="00DE7026" w:rsidDel="00CF0CBD">
          <w:rPr>
            <w:b/>
          </w:rPr>
          <w:delText xml:space="preserve">GroupLeader </w:delText>
        </w:r>
        <w:r w:rsidDel="00CF0CBD">
          <w:delText>indicates if this visitor is the one booking the rides for a group.</w:delText>
        </w:r>
      </w:del>
    </w:p>
    <w:p w:rsidR="000044AC" w:rsidDel="00CF0CBD" w:rsidRDefault="000044AC" w:rsidP="000044AC">
      <w:pPr>
        <w:pStyle w:val="NoSpacing"/>
        <w:rPr>
          <w:del w:id="186" w:author="Kenneth Kon" w:date="2015-03-10T16:09:00Z"/>
        </w:rPr>
      </w:pPr>
      <w:del w:id="187" w:author="Kenneth Kon" w:date="2015-03-10T16:09:00Z">
        <w:r w:rsidDel="00CF0CBD">
          <w:delText xml:space="preserve">The </w:delText>
        </w:r>
        <w:r w:rsidRPr="00DE7026" w:rsidDel="00CF0CBD">
          <w:rPr>
            <w:b/>
          </w:rPr>
          <w:delText>VisitorsInParty</w:delText>
        </w:r>
        <w:r w:rsidDel="00CF0CBD">
          <w:delText xml:space="preserve"> indicates how many individuals are in this visitors party.</w:delText>
        </w:r>
      </w:del>
    </w:p>
    <w:p w:rsidR="000044AC" w:rsidDel="00CF0CBD" w:rsidRDefault="000044AC" w:rsidP="000044AC">
      <w:pPr>
        <w:pStyle w:val="NoSpacing"/>
        <w:rPr>
          <w:del w:id="188" w:author="Kenneth Kon" w:date="2015-03-10T16:09:00Z"/>
        </w:rPr>
      </w:pPr>
    </w:p>
    <w:p w:rsidR="000044AC" w:rsidDel="00CF0CBD" w:rsidRDefault="000044AC" w:rsidP="000044AC">
      <w:pPr>
        <w:pStyle w:val="NoSpacing"/>
        <w:rPr>
          <w:del w:id="189" w:author="Kenneth Kon" w:date="2015-03-10T16:09:00Z"/>
        </w:rPr>
      </w:pPr>
    </w:p>
    <w:p w:rsidR="000044AC" w:rsidDel="00CF0CBD" w:rsidRDefault="000044AC" w:rsidP="000044AC">
      <w:pPr>
        <w:pStyle w:val="NoSpacing"/>
        <w:rPr>
          <w:del w:id="190" w:author="Kenneth Kon" w:date="2015-03-10T16:09:00Z"/>
        </w:rPr>
      </w:pPr>
      <w:del w:id="191" w:author="Kenneth Kon" w:date="2015-03-10T16:09:00Z">
        <w:r w:rsidDel="00CF0CBD">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del>
    </w:p>
    <w:p w:rsidR="000044AC" w:rsidDel="00CF0CBD" w:rsidRDefault="000044AC" w:rsidP="000044AC">
      <w:pPr>
        <w:pStyle w:val="NoSpacing"/>
        <w:rPr>
          <w:del w:id="192" w:author="Kenneth Kon" w:date="2015-03-10T16:09:00Z"/>
        </w:rPr>
      </w:pPr>
    </w:p>
    <w:p w:rsidR="000044AC" w:rsidDel="00CF0CBD" w:rsidRDefault="000044AC" w:rsidP="000044AC">
      <w:pPr>
        <w:pStyle w:val="NoSpacing"/>
        <w:rPr>
          <w:del w:id="193" w:author="Kenneth Kon" w:date="2015-03-10T16:09:00Z"/>
        </w:rPr>
      </w:pPr>
      <w:del w:id="194" w:author="Kenneth Kon" w:date="2015-03-10T16:09:00Z">
        <w:r w:rsidDel="00CF0CBD">
          <w:delText xml:space="preserve">Groups are used so that schedules and restrictions do not have to be repeated for each activity (ride).  </w:delText>
        </w:r>
      </w:del>
    </w:p>
    <w:p w:rsidR="000044AC" w:rsidDel="00CF0CBD" w:rsidRDefault="000044AC" w:rsidP="000044AC">
      <w:pPr>
        <w:pStyle w:val="NoSpacing"/>
        <w:rPr>
          <w:del w:id="195" w:author="Kenneth Kon" w:date="2015-03-10T16:09:00Z"/>
        </w:rPr>
      </w:pPr>
    </w:p>
    <w:p w:rsidR="000044AC" w:rsidDel="00CF0CBD" w:rsidRDefault="000044AC" w:rsidP="000044AC">
      <w:pPr>
        <w:pStyle w:val="NoSpacing"/>
        <w:rPr>
          <w:del w:id="196" w:author="Kenneth Kon" w:date="2015-03-10T16:09:00Z"/>
        </w:rPr>
      </w:pPr>
      <w:del w:id="197" w:author="Kenneth Kon" w:date="2015-03-10T16:09:00Z">
        <w:r w:rsidDel="00CF0CBD">
          <w:delText>There may be sections of a park that have different opening or closing times, and this is what the schedule group would be used for.  As shown in the schedule below, a schedule may be specific to a ride, or to a group of rides, or to the park as a whole.</w:delText>
        </w:r>
      </w:del>
    </w:p>
    <w:p w:rsidR="000044AC" w:rsidDel="00CF0CBD" w:rsidRDefault="000044AC" w:rsidP="000044AC">
      <w:pPr>
        <w:pStyle w:val="NoSpacing"/>
        <w:rPr>
          <w:del w:id="198" w:author="Kenneth Kon" w:date="2015-03-10T16:09:00Z"/>
        </w:rPr>
      </w:pPr>
    </w:p>
    <w:p w:rsidR="000044AC" w:rsidDel="00CF0CBD" w:rsidRDefault="000044AC" w:rsidP="000044AC">
      <w:pPr>
        <w:pStyle w:val="NoSpacing"/>
        <w:rPr>
          <w:del w:id="199" w:author="Kenneth Kon" w:date="2015-03-10T16:09:00Z"/>
        </w:rPr>
      </w:pPr>
      <w:del w:id="200" w:author="Kenneth Kon" w:date="2015-03-10T16:09:00Z">
        <w:r w:rsidDel="00CF0CBD">
          <w:delText>The Restrictions group is used for groups of rides that are for children or only adults (minimum age/height).  Many of these may have the same restrictions.  So instead of specifying them for each ride, they may be specified once here in the restrictions group, and that group can be noted in the activity record of the ride.</w:delText>
        </w:r>
      </w:del>
    </w:p>
    <w:p w:rsidR="000044AC" w:rsidDel="00CF0CBD" w:rsidRDefault="000044AC" w:rsidP="000044AC">
      <w:pPr>
        <w:pStyle w:val="NoSpacing"/>
        <w:rPr>
          <w:del w:id="201" w:author="Kenneth Kon" w:date="2015-03-10T16:09:00Z"/>
        </w:rPr>
      </w:pPr>
    </w:p>
    <w:p w:rsidR="000044AC" w:rsidDel="00CF0CBD" w:rsidRDefault="000044AC" w:rsidP="000044AC">
      <w:pPr>
        <w:pStyle w:val="NoSpacing"/>
        <w:rPr>
          <w:del w:id="202" w:author="Kenneth Kon" w:date="2015-03-10T16:09:00Z"/>
        </w:rPr>
      </w:pPr>
      <w:del w:id="203" w:author="Kenneth Kon" w:date="2015-03-10T16:09:00Z">
        <w:r w:rsidDel="00CF0CBD">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del>
    </w:p>
    <w:p w:rsidR="000044AC" w:rsidDel="00CF0CBD" w:rsidRDefault="000044AC" w:rsidP="000044AC">
      <w:pPr>
        <w:pStyle w:val="NoSpacing"/>
        <w:rPr>
          <w:del w:id="204" w:author="Kenneth Kon" w:date="2015-03-10T16:09:00Z"/>
        </w:rPr>
      </w:pPr>
    </w:p>
    <w:p w:rsidR="000044AC" w:rsidDel="00CF0CBD" w:rsidRDefault="000044AC" w:rsidP="000044AC">
      <w:pPr>
        <w:pStyle w:val="NoSpacing"/>
        <w:rPr>
          <w:del w:id="205" w:author="Kenneth Kon" w:date="2015-03-10T16:09:00Z"/>
        </w:rPr>
      </w:pPr>
    </w:p>
    <w:p w:rsidR="000044AC" w:rsidDel="00CF0CBD" w:rsidRDefault="000044AC" w:rsidP="000044AC">
      <w:pPr>
        <w:pStyle w:val="NoSpacing"/>
        <w:rPr>
          <w:del w:id="206" w:author="Kenneth Kon" w:date="2015-03-10T16:09:00Z"/>
        </w:rPr>
      </w:pPr>
    </w:p>
    <w:p w:rsidR="000044AC" w:rsidDel="00CF0CBD" w:rsidRDefault="000044AC" w:rsidP="000044AC">
      <w:pPr>
        <w:pStyle w:val="NoSpacing"/>
        <w:rPr>
          <w:del w:id="207" w:author="Kenneth Kon" w:date="2015-03-10T16:09:00Z"/>
        </w:rPr>
      </w:pPr>
      <w:del w:id="208" w:author="Kenneth Kon" w:date="2015-03-10T16:09:00Z">
        <w:r w:rsidDel="00CF0CBD">
          <w:delText>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ScheduleGroup.  If the type is 3, it applies to a specific activity, and the Id is that of the activity.</w:delText>
        </w:r>
      </w:del>
    </w:p>
    <w:p w:rsidR="000044AC" w:rsidDel="00CF0CBD" w:rsidRDefault="000044AC" w:rsidP="000044AC">
      <w:pPr>
        <w:pStyle w:val="NoSpacing"/>
        <w:rPr>
          <w:del w:id="209" w:author="Kenneth Kon" w:date="2015-03-10T16:09:00Z"/>
        </w:rPr>
      </w:pPr>
    </w:p>
    <w:p w:rsidR="000044AC" w:rsidDel="00CF0CBD" w:rsidRDefault="000044AC" w:rsidP="000044AC">
      <w:pPr>
        <w:pStyle w:val="NoSpacing"/>
        <w:rPr>
          <w:del w:id="210" w:author="Kenneth Kon" w:date="2015-03-10T16:09:00Z"/>
        </w:rPr>
      </w:pPr>
      <w:del w:id="211" w:author="Kenneth Kon" w:date="2015-03-10T16:09:00Z">
        <w:r w:rsidDel="00CF0CBD">
          <w:delText>The ScheduleDate table is for holidays with special schedules, while the ScheduleDay holds the typical non-holiday schedule for each day of the week.</w:delText>
        </w:r>
      </w:del>
    </w:p>
    <w:p w:rsidR="000044AC" w:rsidDel="00CF0CBD" w:rsidRDefault="000044AC" w:rsidP="000044AC">
      <w:pPr>
        <w:pStyle w:val="NoSpacing"/>
        <w:rPr>
          <w:del w:id="212" w:author="Kenneth Kon" w:date="2015-03-10T16:09:00Z"/>
        </w:rPr>
      </w:pPr>
      <w:del w:id="213" w:author="Kenneth Kon" w:date="2015-03-10T16:09:00Z">
        <w:r w:rsidDel="00CF0CBD">
          <w:delText>If there is a ScheduleDate record for the date in question, that is used.  If not, then the ScheduleDay is used.</w:delText>
        </w:r>
      </w:del>
    </w:p>
    <w:p w:rsidR="000044AC" w:rsidDel="00CF0CBD" w:rsidRDefault="000044AC" w:rsidP="000044AC">
      <w:pPr>
        <w:pStyle w:val="NoSpacing"/>
        <w:rPr>
          <w:del w:id="214" w:author="Kenneth Kon" w:date="2015-03-10T16:09:00Z"/>
        </w:rPr>
      </w:pPr>
    </w:p>
    <w:p w:rsidR="000044AC" w:rsidDel="00CF0CBD" w:rsidRDefault="000044AC" w:rsidP="000044AC">
      <w:pPr>
        <w:pStyle w:val="NoSpacing"/>
        <w:rPr>
          <w:del w:id="215" w:author="Kenneth Kon" w:date="2015-03-10T16:09:00Z"/>
        </w:rPr>
      </w:pPr>
      <w:del w:id="216" w:author="Kenneth Kon" w:date="2015-03-10T16:09:00Z">
        <w:r w:rsidDel="00CF0CBD">
          <w:delText>So for any given ride and date, the order to check (precedence) is:</w:delText>
        </w:r>
      </w:del>
    </w:p>
    <w:p w:rsidR="000044AC" w:rsidDel="00CF0CBD" w:rsidRDefault="000044AC" w:rsidP="000044AC">
      <w:pPr>
        <w:pStyle w:val="NoSpacing"/>
        <w:rPr>
          <w:del w:id="217" w:author="Kenneth Kon" w:date="2015-03-10T16:09:00Z"/>
        </w:rPr>
      </w:pPr>
      <w:del w:id="218" w:author="Kenneth Kon" w:date="2015-03-10T16:09:00Z">
        <w:r w:rsidDel="00CF0CBD">
          <w:delText>ScheduleDate for the ride</w:delText>
        </w:r>
      </w:del>
    </w:p>
    <w:p w:rsidR="000044AC" w:rsidDel="00CF0CBD" w:rsidRDefault="000044AC" w:rsidP="000044AC">
      <w:pPr>
        <w:pStyle w:val="NoSpacing"/>
        <w:rPr>
          <w:del w:id="219" w:author="Kenneth Kon" w:date="2015-03-10T16:09:00Z"/>
        </w:rPr>
      </w:pPr>
      <w:del w:id="220" w:author="Kenneth Kon" w:date="2015-03-10T16:09:00Z">
        <w:r w:rsidDel="00CF0CBD">
          <w:delText>ScheduleDate for the ride group</w:delText>
        </w:r>
      </w:del>
    </w:p>
    <w:p w:rsidR="000044AC" w:rsidDel="00CF0CBD" w:rsidRDefault="000044AC" w:rsidP="000044AC">
      <w:pPr>
        <w:pStyle w:val="NoSpacing"/>
        <w:rPr>
          <w:del w:id="221" w:author="Kenneth Kon" w:date="2015-03-10T16:09:00Z"/>
        </w:rPr>
      </w:pPr>
      <w:del w:id="222" w:author="Kenneth Kon" w:date="2015-03-10T16:09:00Z">
        <w:r w:rsidDel="00CF0CBD">
          <w:delText>ScheduleDate for the venue</w:delText>
        </w:r>
      </w:del>
    </w:p>
    <w:p w:rsidR="000044AC" w:rsidDel="00CF0CBD" w:rsidRDefault="000044AC" w:rsidP="000044AC">
      <w:pPr>
        <w:pStyle w:val="NoSpacing"/>
        <w:rPr>
          <w:del w:id="223" w:author="Kenneth Kon" w:date="2015-03-10T16:09:00Z"/>
        </w:rPr>
      </w:pPr>
      <w:del w:id="224" w:author="Kenneth Kon" w:date="2015-03-10T16:09:00Z">
        <w:r w:rsidDel="00CF0CBD">
          <w:delText>ScheduleDay for the ride</w:delText>
        </w:r>
      </w:del>
    </w:p>
    <w:p w:rsidR="000044AC" w:rsidDel="00CF0CBD" w:rsidRDefault="000044AC" w:rsidP="000044AC">
      <w:pPr>
        <w:pStyle w:val="NoSpacing"/>
        <w:rPr>
          <w:del w:id="225" w:author="Kenneth Kon" w:date="2015-03-10T16:09:00Z"/>
        </w:rPr>
      </w:pPr>
      <w:del w:id="226" w:author="Kenneth Kon" w:date="2015-03-10T16:09:00Z">
        <w:r w:rsidDel="00CF0CBD">
          <w:delText>ScheduleDay for the ride group</w:delText>
        </w:r>
      </w:del>
    </w:p>
    <w:p w:rsidR="000044AC" w:rsidDel="00CF0CBD" w:rsidRDefault="000044AC" w:rsidP="000044AC">
      <w:pPr>
        <w:pStyle w:val="NoSpacing"/>
        <w:rPr>
          <w:del w:id="227" w:author="Kenneth Kon" w:date="2015-03-10T16:09:00Z"/>
        </w:rPr>
      </w:pPr>
      <w:del w:id="228" w:author="Kenneth Kon" w:date="2015-03-10T16:09:00Z">
        <w:r w:rsidDel="00CF0CBD">
          <w:delText>ScheduleDay for the venue</w:delText>
        </w:r>
      </w:del>
    </w:p>
    <w:p w:rsidR="000044AC" w:rsidDel="00CF0CBD" w:rsidRDefault="000044AC" w:rsidP="000044AC">
      <w:pPr>
        <w:pStyle w:val="NoSpacing"/>
        <w:rPr>
          <w:del w:id="229" w:author="Kenneth Kon" w:date="2015-03-10T16:09:00Z"/>
        </w:rPr>
      </w:pPr>
      <w:del w:id="230" w:author="Kenneth Kon" w:date="2015-03-10T16:09:00Z">
        <w:r w:rsidDel="00CF0CBD">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del>
    </w:p>
    <w:p w:rsidR="000044AC" w:rsidDel="00CF0CBD" w:rsidRDefault="000044AC" w:rsidP="000044AC">
      <w:pPr>
        <w:pStyle w:val="NoSpacing"/>
        <w:rPr>
          <w:del w:id="231" w:author="Kenneth Kon" w:date="2015-03-10T16:09:00Z"/>
        </w:rPr>
      </w:pPr>
    </w:p>
    <w:p w:rsidR="000044AC" w:rsidDel="00CF0CBD" w:rsidRDefault="000044AC" w:rsidP="000044AC">
      <w:pPr>
        <w:pStyle w:val="NoSpacing"/>
        <w:rPr>
          <w:del w:id="232" w:author="Kenneth Kon" w:date="2015-03-10T16:09:00Z"/>
        </w:rPr>
      </w:pPr>
      <w:del w:id="233" w:author="Kenneth Kon" w:date="2015-03-10T16:09:00Z">
        <w:r w:rsidDel="00CF0CBD">
          <w:delText>An Activity is aka an Event like a Ride.</w:delText>
        </w:r>
      </w:del>
    </w:p>
    <w:p w:rsidR="000044AC" w:rsidDel="00CF0CBD" w:rsidRDefault="000044AC" w:rsidP="000044AC">
      <w:pPr>
        <w:pStyle w:val="NoSpacing"/>
        <w:rPr>
          <w:del w:id="234" w:author="Kenneth Kon" w:date="2015-03-10T16:09:00Z"/>
        </w:rPr>
      </w:pPr>
      <w:del w:id="235" w:author="Kenneth Kon" w:date="2015-03-10T16:09:00Z">
        <w:r w:rsidRPr="00513A01" w:rsidDel="00CF0CBD">
          <w:rPr>
            <w:b/>
          </w:rPr>
          <w:delText xml:space="preserve">Name </w:delText>
        </w:r>
        <w:r w:rsidDel="00CF0CBD">
          <w:delText>is the name of the activity</w:delText>
        </w:r>
      </w:del>
    </w:p>
    <w:p w:rsidR="000044AC" w:rsidDel="00CF0CBD" w:rsidRDefault="000044AC" w:rsidP="000044AC">
      <w:pPr>
        <w:pStyle w:val="NoSpacing"/>
        <w:rPr>
          <w:del w:id="236" w:author="Kenneth Kon" w:date="2015-03-10T16:09:00Z"/>
        </w:rPr>
      </w:pPr>
      <w:del w:id="237" w:author="Kenneth Kon" w:date="2015-03-10T16:09:00Z">
        <w:r w:rsidRPr="00232167" w:rsidDel="00CF0CBD">
          <w:rPr>
            <w:b/>
          </w:rPr>
          <w:delText>About</w:delText>
        </w:r>
        <w:r w:rsidDel="00CF0CBD">
          <w:delText xml:space="preserve"> is an expanded description</w:delText>
        </w:r>
      </w:del>
    </w:p>
    <w:p w:rsidR="000044AC" w:rsidDel="00CF0CBD" w:rsidRDefault="000044AC" w:rsidP="000044AC">
      <w:pPr>
        <w:pStyle w:val="NoSpacing"/>
        <w:rPr>
          <w:del w:id="238" w:author="Kenneth Kon" w:date="2015-03-10T16:09:00Z"/>
        </w:rPr>
      </w:pPr>
      <w:del w:id="239" w:author="Kenneth Kon" w:date="2015-03-10T16:09:00Z">
        <w:r w:rsidRPr="00232167" w:rsidDel="00CF0CBD">
          <w:rPr>
            <w:b/>
          </w:rPr>
          <w:delText>LatLong</w:delText>
        </w:r>
        <w:r w:rsidDel="00CF0CBD">
          <w:delText xml:space="preserve"> may be two columns (latitude, longitude) for geo location (type Geography in SQL Server)</w:delText>
        </w:r>
      </w:del>
    </w:p>
    <w:p w:rsidR="000044AC" w:rsidDel="00CF0CBD" w:rsidRDefault="000044AC" w:rsidP="000044AC">
      <w:pPr>
        <w:pStyle w:val="NoSpacing"/>
        <w:rPr>
          <w:del w:id="240" w:author="Kenneth Kon" w:date="2015-03-10T16:09:00Z"/>
        </w:rPr>
      </w:pPr>
      <w:del w:id="241" w:author="Kenneth Kon" w:date="2015-03-10T16:09:00Z">
        <w:r w:rsidRPr="00232167" w:rsidDel="00CF0CBD">
          <w:rPr>
            <w:b/>
          </w:rPr>
          <w:delText>LocationInVenue</w:delText>
        </w:r>
        <w:r w:rsidDel="00CF0CBD">
          <w:delText xml:space="preserve"> is also for geolocation (type Geometry in SQL Server)</w:delText>
        </w:r>
      </w:del>
    </w:p>
    <w:p w:rsidR="000044AC" w:rsidDel="00CF0CBD" w:rsidRDefault="000044AC" w:rsidP="000044AC">
      <w:pPr>
        <w:pStyle w:val="NoSpacing"/>
        <w:rPr>
          <w:del w:id="242" w:author="Kenneth Kon" w:date="2015-03-10T16:09:00Z"/>
        </w:rPr>
      </w:pPr>
      <w:del w:id="243" w:author="Kenneth Kon" w:date="2015-03-10T16:09:00Z">
        <w:r w:rsidDel="00CF0CBD">
          <w:delText xml:space="preserve">The </w:delText>
        </w:r>
        <w:r w:rsidRPr="00232167" w:rsidDel="00CF0CBD">
          <w:rPr>
            <w:b/>
          </w:rPr>
          <w:delText>TimePerEvent, EntryTime</w:delText>
        </w:r>
        <w:r w:rsidDel="00CF0CBD">
          <w:delText xml:space="preserve">, and </w:delText>
        </w:r>
        <w:r w:rsidRPr="00232167" w:rsidDel="00CF0CBD">
          <w:rPr>
            <w:b/>
          </w:rPr>
          <w:delText>ExitTime</w:delText>
        </w:r>
        <w:r w:rsidDel="00CF0CBD">
          <w:rPr>
            <w:b/>
          </w:rPr>
          <w:delText xml:space="preserve"> </w:delText>
        </w:r>
        <w:r w:rsidDel="00CF0CBD">
          <w:delText>refer to each turn of the ride, so they would typically be summed.</w:delText>
        </w:r>
      </w:del>
    </w:p>
    <w:p w:rsidR="000044AC" w:rsidDel="00CF0CBD" w:rsidRDefault="000044AC" w:rsidP="000044AC">
      <w:pPr>
        <w:pStyle w:val="NoSpacing"/>
        <w:rPr>
          <w:del w:id="244" w:author="Kenneth Kon" w:date="2015-03-10T16:09:00Z"/>
        </w:rPr>
      </w:pPr>
      <w:del w:id="245" w:author="Kenneth Kon" w:date="2015-03-10T16:09:00Z">
        <w:r w:rsidRPr="0002381B" w:rsidDel="00CF0CBD">
          <w:rPr>
            <w:b/>
          </w:rPr>
          <w:delText>MaxGuestsPerEvent</w:delText>
        </w:r>
        <w:r w:rsidDel="00CF0CBD">
          <w:delText xml:space="preserve"> is, for example, how many people can go on one turn of the ride</w:delText>
        </w:r>
      </w:del>
    </w:p>
    <w:p w:rsidR="000044AC" w:rsidDel="00CF0CBD" w:rsidRDefault="000044AC" w:rsidP="000044AC">
      <w:pPr>
        <w:pStyle w:val="NoSpacing"/>
        <w:rPr>
          <w:del w:id="246" w:author="Kenneth Kon" w:date="2015-03-10T16:09:00Z"/>
        </w:rPr>
      </w:pPr>
      <w:del w:id="247" w:author="Kenneth Kon" w:date="2015-03-10T16:09:00Z">
        <w:r w:rsidDel="00CF0CBD">
          <w:delText xml:space="preserve"> The </w:delText>
        </w:r>
        <w:r w:rsidRPr="0002381B" w:rsidDel="00CF0CBD">
          <w:rPr>
            <w:b/>
          </w:rPr>
          <w:delText>MaxConcurrentEvents</w:delText>
        </w:r>
        <w:r w:rsidDel="00CF0CBD">
          <w:delText xml:space="preserve"> is one if there is a single group on a ride at once, but if there are multiple groups (e.g. multiple trains, boats,  cars...) on a ride at once, this is to denote how many of them there are.</w:delText>
        </w:r>
      </w:del>
    </w:p>
    <w:p w:rsidR="000044AC" w:rsidDel="00CF0CBD" w:rsidRDefault="000044AC" w:rsidP="000044AC">
      <w:pPr>
        <w:pStyle w:val="NoSpacing"/>
        <w:rPr>
          <w:del w:id="248" w:author="Kenneth Kon" w:date="2015-03-10T16:09:00Z"/>
        </w:rPr>
      </w:pPr>
      <w:del w:id="249" w:author="Kenneth Kon" w:date="2015-03-10T16:09:00Z">
        <w:r w:rsidDel="00CF0CBD">
          <w:delText xml:space="preserve">The restrictions like </w:delText>
        </w:r>
        <w:r w:rsidRPr="0002381B" w:rsidDel="00CF0CBD">
          <w:rPr>
            <w:b/>
          </w:rPr>
          <w:delText>min age, weight, etc</w:delText>
        </w:r>
        <w:r w:rsidDel="00CF0CBD">
          <w:delText xml:space="preserve"> can be in the activity record here, or can be in a restriction group.  The same is true for the </w:delText>
        </w:r>
        <w:r w:rsidRPr="0002381B" w:rsidDel="00CF0CBD">
          <w:rPr>
            <w:b/>
          </w:rPr>
          <w:delText>disclaimer</w:delText>
        </w:r>
        <w:r w:rsidDel="00CF0CBD">
          <w:delText xml:space="preserve"> and </w:delText>
        </w:r>
        <w:r w:rsidRPr="0002381B" w:rsidDel="00CF0CBD">
          <w:rPr>
            <w:b/>
          </w:rPr>
          <w:delText>waiver</w:delText>
        </w:r>
        <w:r w:rsidDel="00CF0CBD">
          <w:delText xml:space="preserve"> columns.</w:delText>
        </w:r>
      </w:del>
    </w:p>
    <w:p w:rsidR="000044AC" w:rsidDel="00CF0CBD" w:rsidRDefault="000044AC" w:rsidP="000044AC">
      <w:pPr>
        <w:pStyle w:val="NoSpacing"/>
        <w:rPr>
          <w:del w:id="250" w:author="Kenneth Kon" w:date="2015-03-10T16:09:00Z"/>
        </w:rPr>
      </w:pPr>
      <w:del w:id="251" w:author="Kenneth Kon" w:date="2015-03-10T16:09:00Z">
        <w:r w:rsidDel="00CF0CBD">
          <w:delText xml:space="preserve">The </w:delText>
        </w:r>
        <w:r w:rsidRPr="0002381B" w:rsidDel="00CF0CBD">
          <w:rPr>
            <w:b/>
          </w:rPr>
          <w:delText>MaxWaitTime</w:delText>
        </w:r>
        <w:r w:rsidDel="00CF0CBD">
          <w:delText xml:space="preserve"> is the maximum length of the queue, if different from that of the park.  If this queue length is reached, visitors may not queue for the activity until the queue time decreases.</w:delText>
        </w:r>
      </w:del>
    </w:p>
    <w:p w:rsidR="000044AC" w:rsidDel="00CF0CBD" w:rsidRDefault="000044AC" w:rsidP="000044AC">
      <w:pPr>
        <w:pStyle w:val="NoSpacing"/>
        <w:rPr>
          <w:del w:id="252" w:author="Kenneth Kon" w:date="2015-03-10T16:09:00Z"/>
        </w:rPr>
      </w:pPr>
    </w:p>
    <w:p w:rsidR="000044AC" w:rsidRPr="0002381B" w:rsidDel="00CF0CBD" w:rsidRDefault="000044AC" w:rsidP="000044AC">
      <w:pPr>
        <w:pStyle w:val="NoSpacing"/>
        <w:rPr>
          <w:del w:id="253" w:author="Kenneth Kon" w:date="2015-03-10T16:09:00Z"/>
          <w:b/>
          <w:i/>
        </w:rPr>
      </w:pPr>
      <w:del w:id="254" w:author="Kenneth Kon" w:date="2015-03-10T16:09:00Z">
        <w:r w:rsidRPr="0002381B" w:rsidDel="00CF0CBD">
          <w:rPr>
            <w:b/>
            <w:i/>
          </w:rPr>
          <w:delText>So</w:delText>
        </w:r>
        <w:r w:rsidDel="00CF0CBD">
          <w:rPr>
            <w:b/>
            <w:i/>
          </w:rPr>
          <w:delText xml:space="preserve"> for any activity (ride),</w:delText>
        </w:r>
        <w:r w:rsidRPr="0002381B" w:rsidDel="00CF0CBD">
          <w:rPr>
            <w:b/>
            <w:i/>
          </w:rPr>
          <w:delText xml:space="preserve"> the rate of guests that can be accommodated is </w:delText>
        </w:r>
      </w:del>
    </w:p>
    <w:p w:rsidR="000044AC" w:rsidRPr="0002381B" w:rsidDel="00CF0CBD" w:rsidRDefault="000044AC" w:rsidP="000044AC">
      <w:pPr>
        <w:pStyle w:val="NoSpacing"/>
        <w:rPr>
          <w:del w:id="255" w:author="Kenneth Kon" w:date="2015-03-10T16:09:00Z"/>
          <w:b/>
          <w:i/>
        </w:rPr>
      </w:pPr>
      <w:del w:id="256" w:author="Kenneth Kon" w:date="2015-03-10T16:09:00Z">
        <w:r w:rsidRPr="0002381B" w:rsidDel="00CF0CBD">
          <w:rPr>
            <w:b/>
            <w:i/>
          </w:rPr>
          <w:delText>MaxGuestsPerEvent * MaxConcurrentEvents / (TimePerEvent + EntryTime + ExitTime)</w:delText>
        </w:r>
      </w:del>
    </w:p>
    <w:p w:rsidR="000044AC" w:rsidRPr="0002381B" w:rsidDel="00CF0CBD" w:rsidRDefault="000044AC" w:rsidP="000044AC">
      <w:pPr>
        <w:pStyle w:val="NoSpacing"/>
        <w:rPr>
          <w:del w:id="257" w:author="Kenneth Kon" w:date="2015-03-10T16:09:00Z"/>
          <w:b/>
          <w:i/>
        </w:rPr>
      </w:pPr>
    </w:p>
    <w:p w:rsidR="000044AC" w:rsidDel="00CF0CBD" w:rsidRDefault="000044AC" w:rsidP="000044AC">
      <w:pPr>
        <w:pStyle w:val="NoSpacing"/>
        <w:rPr>
          <w:del w:id="258" w:author="Kenneth Kon" w:date="2015-03-10T16:09:00Z"/>
          <w:b/>
          <w:i/>
        </w:rPr>
      </w:pPr>
      <w:del w:id="259" w:author="Kenneth Kon" w:date="2015-03-10T16:09:00Z">
        <w:r w:rsidDel="00CF0CBD">
          <w:rPr>
            <w:b/>
            <w:i/>
          </w:rPr>
          <w:delText>And</w:delText>
        </w:r>
        <w:r w:rsidRPr="0002381B" w:rsidDel="00CF0CBD">
          <w:rPr>
            <w:b/>
            <w:i/>
          </w:rPr>
          <w:delText xml:space="preserve"> every (TimePerEvent + EntryTime + ExitTime)/MaxConcurrentEvents we can expect</w:delText>
        </w:r>
        <w:r w:rsidDel="00CF0CBD">
          <w:rPr>
            <w:b/>
            <w:i/>
          </w:rPr>
          <w:delText xml:space="preserve"> </w:delText>
        </w:r>
        <w:r w:rsidRPr="0002381B" w:rsidDel="00CF0CBD">
          <w:rPr>
            <w:b/>
            <w:i/>
          </w:rPr>
          <w:delText>MaxGuestsPerEvent to be dequeued</w:delText>
        </w:r>
        <w:r w:rsidDel="00CF0CBD">
          <w:rPr>
            <w:b/>
            <w:i/>
          </w:rPr>
          <w:delText xml:space="preserve"> (or if the queue is less than that, then the entire queue)</w:delText>
        </w:r>
      </w:del>
    </w:p>
    <w:p w:rsidR="000044AC" w:rsidRPr="0002381B" w:rsidDel="00CF0CBD" w:rsidRDefault="000044AC" w:rsidP="000044AC">
      <w:pPr>
        <w:pStyle w:val="NoSpacing"/>
        <w:rPr>
          <w:del w:id="260" w:author="Kenneth Kon" w:date="2015-03-10T16:09:00Z"/>
        </w:rPr>
      </w:pPr>
    </w:p>
    <w:p w:rsidR="000044AC" w:rsidDel="00CF0CBD" w:rsidRDefault="000044AC" w:rsidP="000044AC">
      <w:pPr>
        <w:pStyle w:val="NoSpacing"/>
        <w:rPr>
          <w:del w:id="261" w:author="Kenneth Kon" w:date="2015-03-10T16:09:00Z"/>
        </w:rPr>
      </w:pPr>
    </w:p>
    <w:p w:rsidR="000044AC" w:rsidRDefault="000044AC" w:rsidP="000044AC">
      <w:pPr>
        <w:pStyle w:val="NoSpacing"/>
      </w:pPr>
      <w:del w:id="262" w:author="Kenneth Kon" w:date="2015-03-10T16:10:00Z">
        <w:r w:rsidDel="00CF0CBD">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del>
    </w:p>
    <w:p w:rsidR="00FD62AD" w:rsidRDefault="00FD62AD" w:rsidP="00FD62AD"/>
    <w:p w:rsidR="004B2B30" w:rsidRPr="00FD62AD" w:rsidRDefault="00CF0CBD" w:rsidP="00FD62AD">
      <w:ins w:id="263" w:author="Kenneth Kon" w:date="2015-03-10T16:10:00Z">
        <w:r>
          <w:rPr>
            <w:rFonts w:ascii="Arial" w:hAnsi="Arial" w:cs="Arial"/>
            <w:b/>
            <w:bCs/>
            <w:noProof/>
            <w:color w:val="000000"/>
            <w:sz w:val="23"/>
            <w:szCs w:val="23"/>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8"/>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264" w:name="_Toc279763916"/>
      <w:r w:rsidRPr="00840127">
        <w:t>2.5 Security/Privacy</w:t>
      </w:r>
      <w:bookmarkEnd w:id="36"/>
      <w:bookmarkEnd w:id="37"/>
      <w:bookmarkEnd w:id="264"/>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265" w:name="_Toc267906012"/>
      <w:r>
        <w:rPr>
          <w:color w:val="4F81BD"/>
        </w:rPr>
        <w:br w:type="page"/>
      </w:r>
    </w:p>
    <w:p w:rsidR="00FD62AD" w:rsidRDefault="00B522A0" w:rsidP="00B522A0">
      <w:pPr>
        <w:pStyle w:val="Heading1"/>
        <w:rPr>
          <w:rFonts w:ascii="Times New Roman" w:hAnsi="Times New Roman"/>
          <w:color w:val="4F81BD"/>
        </w:rPr>
      </w:pPr>
      <w:bookmarkStart w:id="266" w:name="_Toc279763917"/>
      <w:r w:rsidRPr="00B522A0">
        <w:rPr>
          <w:rFonts w:ascii="Times New Roman" w:hAnsi="Times New Roman"/>
          <w:color w:val="4F81BD"/>
        </w:rPr>
        <w:lastRenderedPageBreak/>
        <w:t>3. Detailed Design</w:t>
      </w:r>
      <w:bookmarkEnd w:id="265"/>
      <w:bookmarkEnd w:id="266"/>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267" w:name="_Toc228332542"/>
      <w:bookmarkStart w:id="268" w:name="_Toc374055170"/>
      <w:bookmarkStart w:id="269" w:name="_Toc267906013"/>
      <w:bookmarkStart w:id="270" w:name="_Toc279763918"/>
      <w:r w:rsidRPr="00840127">
        <w:t>3.1 Overview</w:t>
      </w:r>
      <w:bookmarkEnd w:id="267"/>
      <w:bookmarkEnd w:id="268"/>
      <w:bookmarkEnd w:id="269"/>
      <w:bookmarkEnd w:id="270"/>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271" w:name="_Toc374055171"/>
      <w:bookmarkStart w:id="272" w:name="_Toc267906014"/>
      <w:bookmarkStart w:id="273" w:name="_Toc279763919"/>
      <w:r w:rsidRPr="00840127">
        <w:t>3.2 Static models</w:t>
      </w:r>
      <w:bookmarkEnd w:id="271"/>
      <w:bookmarkEnd w:id="272"/>
      <w:bookmarkEnd w:id="273"/>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274" w:name="_Toc374055172"/>
      <w:bookmarkStart w:id="275" w:name="_Toc267906015"/>
      <w:bookmarkStart w:id="276" w:name="_Toc279763920"/>
      <w:r w:rsidRPr="00840127">
        <w:t>3.3 Dynamic Model</w:t>
      </w:r>
      <w:bookmarkEnd w:id="274"/>
      <w:bookmarkEnd w:id="275"/>
      <w:bookmarkEnd w:id="276"/>
      <w:r w:rsidRPr="00840127">
        <w:t xml:space="preserve"> </w:t>
      </w:r>
      <w:bookmarkStart w:id="277" w:name="_Toc374055173"/>
      <w:bookmarkStart w:id="278"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 </w:t>
      </w:r>
      <w:r>
        <w:rPr>
          <w:u w:val="single"/>
        </w:rPr>
        <w:t xml:space="preserve"> Find Wait Times</w:t>
      </w:r>
      <w:r w:rsidR="00A261B4">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279" w:name="_Toc279763921"/>
    </w:p>
    <w:p w:rsidR="00A261B4" w:rsidRPr="003A08B9" w:rsidRDefault="003A08B9" w:rsidP="00C21AB4">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VQ16</w:t>
      </w:r>
      <w:r w:rsidR="00A261B4"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Add Queue</w:t>
      </w:r>
    </w:p>
    <w:p w:rsidR="00A704A9" w:rsidRDefault="00CF0CBD" w:rsidP="00A261B4">
      <w:pPr>
        <w:pStyle w:val="Heading2"/>
        <w:ind w:left="-12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3pt;height:312pt">
            <v:imagedata r:id="rId38" o:title="Queue-Sequence Diagram"/>
          </v:shape>
        </w:pict>
      </w:r>
      <w:r w:rsidR="00A261B4">
        <w:tab/>
      </w:r>
      <w:r w:rsidR="00A261B4">
        <w:tab/>
      </w:r>
    </w:p>
    <w:p w:rsidR="00A704A9" w:rsidRDefault="00A704A9" w:rsidP="00A261B4">
      <w:pPr>
        <w:pStyle w:val="Heading2"/>
        <w:ind w:left="-1260"/>
      </w:pPr>
      <w:r>
        <w:t xml:space="preserve">                      </w:t>
      </w:r>
    </w:p>
    <w:p w:rsidR="00A704A9" w:rsidRPr="00A704A9" w:rsidRDefault="00A704A9" w:rsidP="00A704A9"/>
    <w:p w:rsidR="00A704A9" w:rsidRPr="003A08B9" w:rsidRDefault="00A704A9" w:rsidP="00A704A9">
      <w:pPr>
        <w:pStyle w:val="Heading2"/>
        <w:rPr>
          <w:rFonts w:ascii="Times New Roman" w:hAnsi="Times New Roman"/>
          <w:color w:val="auto"/>
          <w:sz w:val="24"/>
          <w:szCs w:val="24"/>
          <w:u w:val="single"/>
        </w:rPr>
      </w:pPr>
      <w:r>
        <w:rPr>
          <w:rFonts w:ascii="Times New Roman" w:hAnsi="Times New Roman"/>
          <w:color w:val="auto"/>
          <w:sz w:val="24"/>
          <w:szCs w:val="24"/>
          <w:u w:val="single"/>
        </w:rPr>
        <w:lastRenderedPageBreak/>
        <w:t>VQ17</w:t>
      </w:r>
      <w:r w:rsidRPr="003A08B9">
        <w:rPr>
          <w:rFonts w:ascii="Times New Roman" w:hAnsi="Times New Roman"/>
          <w:color w:val="auto"/>
          <w:sz w:val="24"/>
          <w:szCs w:val="24"/>
          <w:u w:val="single"/>
        </w:rPr>
        <w:t xml:space="preserve"> –  </w:t>
      </w:r>
      <w:r w:rsidRPr="00A704A9">
        <w:rPr>
          <w:rFonts w:ascii="Times New Roman" w:hAnsi="Times New Roman"/>
          <w:b w:val="0"/>
          <w:color w:val="auto"/>
          <w:sz w:val="24"/>
          <w:szCs w:val="24"/>
          <w:u w:val="single"/>
        </w:rPr>
        <w:t xml:space="preserve"> </w:t>
      </w:r>
      <w:r>
        <w:rPr>
          <w:rFonts w:ascii="Times New Roman" w:hAnsi="Times New Roman"/>
          <w:b w:val="0"/>
          <w:color w:val="auto"/>
          <w:sz w:val="24"/>
          <w:szCs w:val="24"/>
          <w:u w:val="single"/>
        </w:rPr>
        <w:t xml:space="preserve">Visitor </w:t>
      </w:r>
      <w:proofErr w:type="spellStart"/>
      <w:r>
        <w:rPr>
          <w:rFonts w:ascii="Times New Roman" w:hAnsi="Times New Roman"/>
          <w:b w:val="0"/>
          <w:color w:val="auto"/>
          <w:sz w:val="24"/>
          <w:szCs w:val="24"/>
          <w:u w:val="single"/>
        </w:rPr>
        <w:t>De</w:t>
      </w:r>
      <w:r w:rsidRPr="00A704A9">
        <w:rPr>
          <w:rFonts w:ascii="Times New Roman" w:hAnsi="Times New Roman"/>
          <w:b w:val="0"/>
          <w:color w:val="auto"/>
          <w:sz w:val="24"/>
          <w:szCs w:val="24"/>
          <w:u w:val="single"/>
        </w:rPr>
        <w:t>Queue</w:t>
      </w:r>
      <w:proofErr w:type="spellEnd"/>
    </w:p>
    <w:p w:rsidR="00A704A9" w:rsidRDefault="00A704A9" w:rsidP="00A261B4">
      <w:pPr>
        <w:pStyle w:val="Heading2"/>
        <w:ind w:left="-1260"/>
        <w:rPr>
          <w:noProof/>
        </w:rPr>
      </w:pPr>
    </w:p>
    <w:p w:rsidR="00A704A9" w:rsidRDefault="00A704A9" w:rsidP="00A261B4">
      <w:pPr>
        <w:pStyle w:val="Heading2"/>
        <w:ind w:left="-1260"/>
      </w:pPr>
      <w:r>
        <w:rPr>
          <w:noProof/>
        </w:rPr>
        <w:drawing>
          <wp:inline distT="0" distB="0" distL="0" distR="0">
            <wp:extent cx="6753225" cy="3875765"/>
            <wp:effectExtent l="19050" t="0" r="9525" b="0"/>
            <wp:docPr id="1"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525" cy="3877659"/>
                    </a:xfrm>
                    <a:prstGeom prst="rect">
                      <a:avLst/>
                    </a:prstGeom>
                    <a:noFill/>
                    <a:ln>
                      <a:noFill/>
                    </a:ln>
                  </pic:spPr>
                </pic:pic>
              </a:graphicData>
            </a:graphic>
          </wp:inline>
        </w:drawing>
      </w:r>
    </w:p>
    <w:p w:rsidR="00A704A9" w:rsidRDefault="00A704A9" w:rsidP="00A704A9"/>
    <w:p w:rsidR="00A704A9" w:rsidRPr="00A704A9" w:rsidRDefault="00A704A9" w:rsidP="00A704A9"/>
    <w:p w:rsidR="00C21AB4" w:rsidRDefault="00FA6464" w:rsidP="00A704A9">
      <w:pPr>
        <w:pStyle w:val="Heading2"/>
        <w:ind w:left="-1260" w:firstLine="1260"/>
      </w:pPr>
      <w:r w:rsidRPr="00840127">
        <w:t>3.4 Code Specification</w:t>
      </w:r>
      <w:bookmarkEnd w:id="277"/>
      <w:bookmarkEnd w:id="278"/>
      <w:bookmarkEnd w:id="279"/>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280" w:name="_Toc228332547"/>
      <w:bookmarkStart w:id="281" w:name="_Toc374055175"/>
      <w:bookmarkStart w:id="282" w:name="_Toc267906017"/>
      <w:r>
        <w:rPr>
          <w:color w:val="548DD4" w:themeColor="text2" w:themeTint="99"/>
        </w:rPr>
        <w:br w:type="page"/>
      </w:r>
    </w:p>
    <w:p w:rsidR="00FD4318" w:rsidRDefault="00FD4318" w:rsidP="00FD4318">
      <w:pPr>
        <w:pStyle w:val="Heading1"/>
        <w:rPr>
          <w:color w:val="548DD4" w:themeColor="text2" w:themeTint="99"/>
        </w:rPr>
      </w:pPr>
      <w:bookmarkStart w:id="283" w:name="_Toc279763922"/>
      <w:r>
        <w:rPr>
          <w:color w:val="548DD4" w:themeColor="text2" w:themeTint="99"/>
        </w:rPr>
        <w:lastRenderedPageBreak/>
        <w:t>4. Glossary</w:t>
      </w:r>
      <w:bookmarkEnd w:id="283"/>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284" w:name="_Toc279763923"/>
      <w:r w:rsidRPr="00516591">
        <w:rPr>
          <w:color w:val="548DD4" w:themeColor="text2" w:themeTint="99"/>
        </w:rPr>
        <w:lastRenderedPageBreak/>
        <w:t>5. Appendix</w:t>
      </w:r>
      <w:bookmarkEnd w:id="280"/>
      <w:bookmarkEnd w:id="281"/>
      <w:bookmarkEnd w:id="282"/>
      <w:bookmarkEnd w:id="284"/>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285" w:name="_Toc228332548"/>
      <w:bookmarkStart w:id="286" w:name="_Toc374055176"/>
      <w:bookmarkStart w:id="287" w:name="_Toc267906018"/>
      <w:bookmarkStart w:id="288" w:name="_Toc279763924"/>
      <w:r w:rsidRPr="00840127">
        <w:t>5.1 Appendix A - Use case diagram</w:t>
      </w:r>
      <w:bookmarkEnd w:id="285"/>
      <w:bookmarkEnd w:id="286"/>
      <w:bookmarkEnd w:id="287"/>
      <w:r w:rsidRPr="00840127">
        <w:t xml:space="preserve"> </w:t>
      </w:r>
      <w:r w:rsidR="003C6A1C">
        <w:t>for use cases being implemented</w:t>
      </w:r>
      <w:bookmarkEnd w:id="288"/>
    </w:p>
    <w:p w:rsidR="00FA6464" w:rsidRDefault="00FA6464" w:rsidP="00FA6464"/>
    <w:p w:rsidR="00FA6464" w:rsidRDefault="00CF0CBD" w:rsidP="00FA6464">
      <w:del w:id="289" w:author="Kenneth Kon" w:date="2015-03-10T16:00:00Z">
        <w:r>
          <w:rPr>
            <w:noProof/>
          </w:rPr>
          <w:lastRenderedPageBreak/>
          <w:pict>
            <v:shape id="_x0000_i1026" type="#_x0000_t75" style="width:472.5pt;height:337.5pt">
              <v:imagedata r:id="rId40" o:title="Use-Case Diagram VQ 2"/>
            </v:shape>
          </w:pict>
        </w:r>
      </w:del>
      <w:ins w:id="290" w:author="Kenneth Kon" w:date="2015-03-10T16:00:00Z">
        <w:r w:rsidR="0033256A" w:rsidRPr="0033256A">
          <w:rPr>
            <w:rFonts w:ascii="Arial" w:hAnsi="Arial" w:cs="Arial"/>
            <w:b/>
            <w:bCs/>
            <w:color w:val="000000"/>
            <w:sz w:val="19"/>
            <w:szCs w:val="19"/>
          </w:rPr>
          <w:t xml:space="preserve"> </w:t>
        </w:r>
        <w:r w:rsidR="0008517A">
          <w:rPr>
            <w:rFonts w:ascii="Arial" w:hAnsi="Arial" w:cs="Arial"/>
            <w:b/>
            <w:bCs/>
            <w:noProof/>
            <w:color w:val="000000"/>
            <w:sz w:val="19"/>
            <w:szCs w:val="19"/>
            <w:rPrChange w:id="291">
              <w:rPr>
                <w:noProof/>
              </w:rPr>
            </w:rPrChange>
          </w:rPr>
          <w:drawing>
            <wp:inline distT="0" distB="0" distL="0" distR="0">
              <wp:extent cx="5486400" cy="2846070"/>
              <wp:effectExtent l="19050" t="0" r="0" b="0"/>
              <wp:docPr id="37" name="Picture 4"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aGeHQx_VECdUvWCYr9spfFvv5oyPXsXO_uzxEmxWkULsVW1tkOCotcXUt0EXkCC0GpNKxbY8kx2_UnAAa8hhTmiApc3_rlQGhZOdebBifXbqfNHunLQpeVTu4sSHpJY3HjlodM"/>
                      <pic:cNvPicPr>
                        <a:picLocks noChangeAspect="1" noChangeArrowheads="1"/>
                      </pic:cNvPicPr>
                    </pic:nvPicPr>
                    <pic:blipFill>
                      <a:blip r:embed="rId41"/>
                      <a:srcRect/>
                      <a:stretch>
                        <a:fillRect/>
                      </a:stretch>
                    </pic:blipFill>
                    <pic:spPr bwMode="auto">
                      <a:xfrm>
                        <a:off x="0" y="0"/>
                        <a:ext cx="5486400" cy="284607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292" w:name="_Toc228332549"/>
      <w:bookmarkStart w:id="293" w:name="_Toc374055177"/>
      <w:bookmarkStart w:id="294" w:name="_Toc267906019"/>
      <w:bookmarkStart w:id="295" w:name="_Toc279763925"/>
      <w:r w:rsidRPr="00840127">
        <w:lastRenderedPageBreak/>
        <w:t>5.2 Appendix B - Use cases being implemented (from the RD).</w:t>
      </w:r>
      <w:bookmarkEnd w:id="292"/>
      <w:bookmarkEnd w:id="293"/>
      <w:bookmarkEnd w:id="294"/>
      <w:bookmarkEnd w:id="295"/>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w:t>
      </w:r>
      <w:proofErr w:type="spellStart"/>
      <w:r w:rsidRPr="00610056">
        <w:rPr>
          <w:b/>
          <w:bCs/>
          <w:sz w:val="22"/>
          <w:szCs w:val="22"/>
        </w:rPr>
        <w:t>Dequeue</w:t>
      </w:r>
      <w:proofErr w:type="spellEnd"/>
      <w:r w:rsidRPr="00610056">
        <w:rPr>
          <w:b/>
          <w:bCs/>
          <w:sz w:val="22"/>
          <w:szCs w:val="22"/>
        </w:rPr>
        <w:t>)</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w:t>
      </w:r>
      <w:proofErr w:type="spellStart"/>
      <w:r w:rsidRPr="00610056">
        <w:rPr>
          <w:rFonts w:ascii="Times New Roman" w:eastAsia="Times New Roman" w:hAnsi="Times New Roman"/>
          <w:color w:val="1A1A1A"/>
        </w:rPr>
        <w:t>dequeue</w:t>
      </w:r>
      <w:proofErr w:type="spellEnd"/>
      <w:r w:rsidRPr="00610056">
        <w:rPr>
          <w:rFonts w:ascii="Times New Roman" w:eastAsia="Times New Roman" w:hAnsi="Times New Roman"/>
          <w:color w:val="1A1A1A"/>
        </w:rPr>
        <w:t>).</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User shall continue by clicking the “X” symbol to </w:t>
      </w:r>
      <w:proofErr w:type="spellStart"/>
      <w:r w:rsidRPr="00610056">
        <w:rPr>
          <w:rFonts w:ascii="Times New Roman" w:hAnsi="Times New Roman"/>
        </w:rPr>
        <w:t>dequeue</w:t>
      </w:r>
      <w:proofErr w:type="spellEnd"/>
      <w:r w:rsidRPr="00610056">
        <w:rPr>
          <w:rFonts w:ascii="Times New Roman" w:hAnsi="Times New Roman"/>
        </w:rPr>
        <w:t xml:space="preserv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spellStart"/>
      <w:r>
        <w:rPr>
          <w:color w:val="1A1A1A"/>
          <w:sz w:val="22"/>
          <w:szCs w:val="22"/>
        </w:rPr>
        <w:t>dequeue</w:t>
      </w:r>
      <w:proofErr w:type="spell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spellStart"/>
      <w:r w:rsidRPr="006E078E">
        <w:rPr>
          <w:rFonts w:ascii="Times New Roman" w:hAnsi="Times New Roman"/>
          <w:color w:val="1A1A1A"/>
        </w:rPr>
        <w:t>the</w:t>
      </w:r>
      <w:proofErr w:type="spellEnd"/>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 xml:space="preserve">Star-Stop Jobs to Send Notifications and </w:t>
      </w:r>
      <w:proofErr w:type="spellStart"/>
      <w:r>
        <w:rPr>
          <w:b/>
          <w:bCs/>
          <w:sz w:val="22"/>
          <w:szCs w:val="22"/>
        </w:rPr>
        <w:t>Dequeue</w:t>
      </w:r>
      <w:proofErr w:type="spellEnd"/>
      <w:r>
        <w:rPr>
          <w:b/>
          <w:bCs/>
          <w:sz w:val="22"/>
          <w:szCs w:val="22"/>
        </w:rPr>
        <w:t xml:space="preserv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spellStart"/>
      <w:r>
        <w:rPr>
          <w:rFonts w:ascii="Times New Roman" w:hAnsi="Times New Roman"/>
        </w:rPr>
        <w:t>dequeue</w:t>
      </w:r>
      <w:proofErr w:type="spell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 xml:space="preserve">system creates the appropriate jobs and execute in </w:t>
      </w:r>
      <w:proofErr w:type="spellStart"/>
      <w:r>
        <w:rPr>
          <w:rFonts w:ascii="Times New Roman" w:hAnsi="Times New Roman"/>
          <w:color w:val="1A1A1A"/>
        </w:rPr>
        <w:t>in</w:t>
      </w:r>
      <w:proofErr w:type="spellEnd"/>
      <w:r>
        <w:rPr>
          <w:rFonts w:ascii="Times New Roman" w:hAnsi="Times New Roman"/>
          <w:color w:val="1A1A1A"/>
        </w:rPr>
        <w:t xml:space="preserve">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spellStart"/>
      <w:r>
        <w:rPr>
          <w:rFonts w:ascii="Times New Roman" w:hAnsi="Times New Roman"/>
          <w:color w:val="1A1A1A"/>
        </w:rPr>
        <w:t>dequeue</w:t>
      </w:r>
      <w:proofErr w:type="spell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 xml:space="preserve">could not create a job to </w:t>
      </w:r>
      <w:proofErr w:type="spellStart"/>
      <w:r>
        <w:rPr>
          <w:rFonts w:ascii="Times New Roman" w:hAnsi="Times New Roman"/>
          <w:color w:val="1A1A1A"/>
        </w:rPr>
        <w:t>dequeue</w:t>
      </w:r>
      <w:proofErr w:type="spellEnd"/>
      <w:r>
        <w:rPr>
          <w:rFonts w:ascii="Times New Roman" w:hAnsi="Times New Roman"/>
          <w:color w:val="1A1A1A"/>
        </w:rPr>
        <w:t xml:space="preserv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1361F" w:rsidRDefault="0081361F" w:rsidP="0081361F">
      <w:pPr>
        <w:pStyle w:val="Standard"/>
        <w:spacing w:line="360" w:lineRule="auto"/>
        <w:ind w:left="720"/>
        <w:rPr>
          <w:rFonts w:ascii="Times New Roman" w:hAnsi="Times New Roman" w:cs="Times New Roman"/>
        </w:rPr>
      </w:pPr>
    </w:p>
    <w:p w:rsidR="00E07A46" w:rsidRDefault="00E07A46" w:rsidP="00E07A46">
      <w:pPr>
        <w:autoSpaceDE w:val="0"/>
        <w:autoSpaceDN w:val="0"/>
        <w:adjustRightInd w:val="0"/>
        <w:rPr>
          <w:ins w:id="296" w:author="Kenneth Kon" w:date="2015-03-10T16:07:00Z"/>
          <w:b/>
          <w:bCs/>
          <w:sz w:val="22"/>
          <w:szCs w:val="22"/>
        </w:rPr>
      </w:pPr>
      <w:r w:rsidRPr="006E078E">
        <w:rPr>
          <w:i/>
          <w:iCs/>
          <w:sz w:val="22"/>
          <w:szCs w:val="22"/>
        </w:rPr>
        <w:t xml:space="preserve">Use Case ID: </w:t>
      </w:r>
      <w:r>
        <w:rPr>
          <w:b/>
          <w:bCs/>
        </w:rPr>
        <w:t>VQ15</w:t>
      </w:r>
      <w:r w:rsidRPr="006E078E">
        <w:rPr>
          <w:b/>
          <w:bCs/>
          <w:sz w:val="22"/>
          <w:szCs w:val="22"/>
        </w:rPr>
        <w:t xml:space="preserve"> – </w:t>
      </w:r>
      <w:r>
        <w:rPr>
          <w:b/>
          <w:bCs/>
        </w:rPr>
        <w:t xml:space="preserve">Find Wait Time </w:t>
      </w:r>
      <w:r w:rsidRPr="006E078E">
        <w:rPr>
          <w:b/>
          <w:bCs/>
          <w:sz w:val="22"/>
          <w:szCs w:val="22"/>
        </w:rPr>
        <w:t xml:space="preserve"> </w:t>
      </w:r>
    </w:p>
    <w:p w:rsidR="0067315E" w:rsidRDefault="0067315E" w:rsidP="0067315E">
      <w:pPr>
        <w:pStyle w:val="NormalWeb"/>
        <w:spacing w:before="0" w:beforeAutospacing="0" w:after="0" w:afterAutospacing="0"/>
        <w:rPr>
          <w:ins w:id="297" w:author="Kenneth Kon" w:date="2015-03-10T16:07:00Z"/>
        </w:rPr>
      </w:pPr>
      <w:ins w:id="298" w:author="Kenneth Kon" w:date="2015-03-10T16:07:00Z">
        <w:r>
          <w:rPr>
            <w:rFonts w:ascii="Arial" w:hAnsi="Arial" w:cs="Arial"/>
            <w:i/>
            <w:iCs/>
            <w:color w:val="000000"/>
            <w:sz w:val="19"/>
            <w:szCs w:val="19"/>
          </w:rPr>
          <w:t>Descriptions:</w:t>
        </w:r>
        <w:r>
          <w:rPr>
            <w:rFonts w:ascii="Arial" w:hAnsi="Arial" w:cs="Arial"/>
            <w:color w:val="000000"/>
            <w:sz w:val="19"/>
            <w:szCs w:val="19"/>
          </w:rPr>
          <w:t xml:space="preserve"> Calculate how many riders per car to find appropriate wait times to populate lists</w:t>
        </w:r>
      </w:ins>
    </w:p>
    <w:p w:rsidR="0067315E" w:rsidRDefault="0067315E" w:rsidP="0067315E">
      <w:pPr>
        <w:autoSpaceDE w:val="0"/>
        <w:autoSpaceDN w:val="0"/>
        <w:adjustRightInd w:val="0"/>
        <w:rPr>
          <w:ins w:id="299" w:author="Kenneth Kon" w:date="2015-03-10T16:07:00Z"/>
          <w:rFonts w:ascii="Arial" w:hAnsi="Arial" w:cs="Arial"/>
          <w:color w:val="000000"/>
          <w:sz w:val="19"/>
          <w:szCs w:val="19"/>
        </w:rPr>
      </w:pPr>
      <w:ins w:id="300" w:author="Kenneth Kon" w:date="2015-03-10T16:07:00Z">
        <w:r>
          <w:br/>
        </w:r>
        <w:r>
          <w:rPr>
            <w:rFonts w:ascii="Arial" w:hAnsi="Arial" w:cs="Arial"/>
            <w:i/>
            <w:iCs/>
            <w:color w:val="000000"/>
            <w:sz w:val="19"/>
            <w:szCs w:val="19"/>
          </w:rPr>
          <w:t>User Story:</w:t>
        </w:r>
        <w:r>
          <w:rPr>
            <w:rFonts w:ascii="Arial" w:hAnsi="Arial" w:cs="Arial"/>
            <w:color w:val="000000"/>
            <w:sz w:val="19"/>
            <w:szCs w:val="19"/>
          </w:rPr>
          <w:t xml:space="preserve"> #109 Simulate Queue for admin: Add Multiple Visitors to Rides</w:t>
        </w:r>
      </w:ins>
    </w:p>
    <w:p w:rsidR="00B4070D" w:rsidRPr="006E078E" w:rsidRDefault="00B4070D" w:rsidP="0067315E">
      <w:pPr>
        <w:autoSpaceDE w:val="0"/>
        <w:autoSpaceDN w:val="0"/>
        <w:adjustRightInd w:val="0"/>
        <w:rPr>
          <w:b/>
          <w:bCs/>
          <w:sz w:val="22"/>
          <w:szCs w:val="22"/>
        </w:rPr>
      </w:pPr>
    </w:p>
    <w:p w:rsidR="00E07A46" w:rsidRDefault="00E07A46" w:rsidP="00E07A46">
      <w:pPr>
        <w:autoSpaceDE w:val="0"/>
        <w:autoSpaceDN w:val="0"/>
        <w:adjustRightInd w:val="0"/>
        <w:rPr>
          <w:ins w:id="301"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E07A46">
      <w:pPr>
        <w:autoSpaceDE w:val="0"/>
        <w:autoSpaceDN w:val="0"/>
        <w:adjustRightInd w:val="0"/>
        <w:rPr>
          <w:sz w:val="22"/>
          <w:szCs w:val="22"/>
        </w:rPr>
      </w:pPr>
    </w:p>
    <w:p w:rsidR="00E07A46" w:rsidRPr="006E078E" w:rsidRDefault="00E07A46" w:rsidP="00E07A46">
      <w:pPr>
        <w:autoSpaceDE w:val="0"/>
        <w:autoSpaceDN w:val="0"/>
        <w:adjustRightInd w:val="0"/>
        <w:rPr>
          <w:i/>
          <w:iCs/>
          <w:sz w:val="22"/>
          <w:szCs w:val="22"/>
        </w:rPr>
      </w:pPr>
      <w:r w:rsidRPr="006E078E">
        <w:rPr>
          <w:i/>
          <w:iCs/>
          <w:sz w:val="22"/>
          <w:szCs w:val="22"/>
        </w:rPr>
        <w:t>Pre-condition:</w:t>
      </w:r>
    </w:p>
    <w:p w:rsidR="00E07A46" w:rsidRDefault="00E07A46" w:rsidP="0081266C">
      <w:pPr>
        <w:pStyle w:val="ListParagraph"/>
        <w:numPr>
          <w:ilvl w:val="0"/>
          <w:numId w:val="64"/>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does not need to be.</w:t>
      </w:r>
    </w:p>
    <w:p w:rsidR="00A704A9" w:rsidRPr="006E078E" w:rsidRDefault="00A704A9" w:rsidP="00A704A9">
      <w:pPr>
        <w:pStyle w:val="ListParagraph"/>
        <w:autoSpaceDE w:val="0"/>
        <w:autoSpaceDN w:val="0"/>
        <w:adjustRightInd w:val="0"/>
        <w:rPr>
          <w:rFonts w:ascii="Times New Roman" w:hAnsi="Times New Roman"/>
        </w:rPr>
      </w:pPr>
    </w:p>
    <w:p w:rsidR="00E07A46" w:rsidRPr="006E078E" w:rsidRDefault="00E07A46" w:rsidP="00E07A46">
      <w:pPr>
        <w:autoSpaceDE w:val="0"/>
        <w:autoSpaceDN w:val="0"/>
        <w:adjustRightInd w:val="0"/>
        <w:rPr>
          <w:i/>
          <w:iCs/>
          <w:sz w:val="22"/>
          <w:szCs w:val="22"/>
        </w:rPr>
      </w:pPr>
      <w:r w:rsidRPr="006E078E">
        <w:rPr>
          <w:i/>
          <w:iCs/>
          <w:sz w:val="22"/>
          <w:szCs w:val="22"/>
        </w:rPr>
        <w:t>Description:</w:t>
      </w:r>
    </w:p>
    <w:p w:rsidR="00E07A46" w:rsidRPr="006E078E"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sidR="0081266C">
        <w:rPr>
          <w:rFonts w:ascii="Times New Roman" w:hAnsi="Times New Roman"/>
          <w:color w:val="1A1A1A"/>
        </w:rPr>
        <w:t>when admin or visitor clicks on Ride Tab above</w:t>
      </w:r>
      <w:r>
        <w:rPr>
          <w:rFonts w:ascii="Times New Roman" w:hAnsi="Times New Roman"/>
          <w:color w:val="1A1A1A"/>
        </w:rPr>
        <w:t xml:space="preserve"> the VQ home webpage. </w:t>
      </w:r>
    </w:p>
    <w:p w:rsidR="00E07A46" w:rsidRDefault="00E07A46" w:rsidP="0081266C">
      <w:pPr>
        <w:pStyle w:val="ListParagraph"/>
        <w:widowControl w:val="0"/>
        <w:numPr>
          <w:ilvl w:val="0"/>
          <w:numId w:val="65"/>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when the Ride's list populat</w:t>
      </w:r>
      <w:r w:rsidR="00315E74">
        <w:rPr>
          <w:rFonts w:ascii="Times New Roman" w:hAnsi="Times New Roman"/>
          <w:color w:val="1A1A1A"/>
        </w:rPr>
        <w:t>ed with the ride names and their</w:t>
      </w:r>
      <w:r>
        <w:rPr>
          <w:rFonts w:ascii="Times New Roman" w:hAnsi="Times New Roman"/>
          <w:color w:val="1A1A1A"/>
        </w:rPr>
        <w:t xml:space="preserve"> concurrent waiting times.</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Post-conditions:</w:t>
      </w:r>
    </w:p>
    <w:p w:rsidR="00E07A46" w:rsidRPr="009A6738" w:rsidRDefault="0081266C"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E07A46">
        <w:rPr>
          <w:rFonts w:ascii="Times New Roman" w:hAnsi="Times New Roman"/>
          <w:color w:val="1A1A1A"/>
        </w:rPr>
        <w:t>shall update the waiting time as users queue.</w:t>
      </w:r>
    </w:p>
    <w:p w:rsidR="00E07A46" w:rsidRDefault="00E07A46" w:rsidP="0081266C">
      <w:pPr>
        <w:pStyle w:val="ListParagraph"/>
        <w:widowControl w:val="0"/>
        <w:numPr>
          <w:ilvl w:val="0"/>
          <w:numId w:val="66"/>
        </w:numPr>
        <w:autoSpaceDE w:val="0"/>
        <w:autoSpaceDN w:val="0"/>
        <w:adjustRightInd w:val="0"/>
        <w:rPr>
          <w:rFonts w:ascii="Times New Roman" w:hAnsi="Times New Roman"/>
          <w:color w:val="1A1A1A"/>
        </w:rPr>
      </w:pPr>
      <w:r>
        <w:rPr>
          <w:rFonts w:ascii="Times New Roman" w:hAnsi="Times New Roman"/>
          <w:color w:val="1A1A1A"/>
        </w:rPr>
        <w:t xml:space="preserve">The system shall update the waiting time when users </w:t>
      </w:r>
      <w:proofErr w:type="spellStart"/>
      <w:r>
        <w:rPr>
          <w:rFonts w:ascii="Times New Roman" w:hAnsi="Times New Roman"/>
          <w:color w:val="1A1A1A"/>
        </w:rPr>
        <w:t>dequeue</w:t>
      </w:r>
      <w:proofErr w:type="spellEnd"/>
      <w:r>
        <w:rPr>
          <w:rFonts w:ascii="Times New Roman" w:hAnsi="Times New Roman"/>
          <w:color w:val="1A1A1A"/>
        </w:rPr>
        <w:t xml:space="preserve"> from the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E07A46" w:rsidRPr="00751CA7" w:rsidRDefault="00E07A46" w:rsidP="00E07A46">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E07A46" w:rsidRDefault="00E07A46" w:rsidP="0081266C">
      <w:pPr>
        <w:pStyle w:val="ListParagraph"/>
        <w:numPr>
          <w:ilvl w:val="0"/>
          <w:numId w:val="67"/>
        </w:numPr>
        <w:autoSpaceDE w:val="0"/>
        <w:autoSpaceDN w:val="0"/>
        <w:adjustRightInd w:val="0"/>
        <w:rPr>
          <w:rFonts w:ascii="Times New Roman" w:hAnsi="Times New Roman"/>
        </w:rPr>
      </w:pPr>
      <w:r>
        <w:rPr>
          <w:rFonts w:ascii="Times New Roman" w:hAnsi="Times New Roman"/>
        </w:rPr>
        <w:t>In Step 1 Users can click on My Account and click on Ride tab within to access the Ride Find Wait Time.</w:t>
      </w:r>
    </w:p>
    <w:p w:rsidR="00A704A9" w:rsidRPr="00172918" w:rsidRDefault="00A704A9" w:rsidP="00A704A9">
      <w:pPr>
        <w:pStyle w:val="ListParagraph"/>
        <w:autoSpaceDE w:val="0"/>
        <w:autoSpaceDN w:val="0"/>
        <w:adjustRightInd w:val="0"/>
        <w:rPr>
          <w:rFonts w:ascii="Times New Roman" w:hAnsi="Times New Roman"/>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Exceptions</w:t>
      </w:r>
    </w:p>
    <w:p w:rsidR="00E07A46" w:rsidRPr="00FC2B42"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E07A46" w:rsidRDefault="00E07A46" w:rsidP="0081266C">
      <w:pPr>
        <w:pStyle w:val="ListParagraph"/>
        <w:widowControl w:val="0"/>
        <w:numPr>
          <w:ilvl w:val="0"/>
          <w:numId w:val="68"/>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E07A46" w:rsidRPr="006E078E" w:rsidRDefault="00E07A46" w:rsidP="00E07A46">
      <w:pPr>
        <w:widowControl w:val="0"/>
        <w:autoSpaceDE w:val="0"/>
        <w:autoSpaceDN w:val="0"/>
        <w:adjustRightInd w:val="0"/>
        <w:rPr>
          <w:color w:val="1A1A1A"/>
          <w:sz w:val="22"/>
          <w:szCs w:val="22"/>
        </w:rPr>
      </w:pPr>
      <w:r w:rsidRPr="006E078E">
        <w:rPr>
          <w:i/>
          <w:iCs/>
          <w:color w:val="1A1A1A"/>
          <w:sz w:val="22"/>
          <w:szCs w:val="22"/>
        </w:rPr>
        <w:t xml:space="preserve">Related Uses case: </w:t>
      </w:r>
      <w:r>
        <w:rPr>
          <w:b/>
        </w:rPr>
        <w:t>N/A</w:t>
      </w:r>
    </w:p>
    <w:p w:rsidR="00E07A46" w:rsidRPr="006E078E" w:rsidRDefault="00E07A46" w:rsidP="00E07A46">
      <w:pPr>
        <w:widowControl w:val="0"/>
        <w:autoSpaceDE w:val="0"/>
        <w:autoSpaceDN w:val="0"/>
        <w:adjustRightInd w:val="0"/>
        <w:rPr>
          <w:color w:val="1A1A1A"/>
          <w:sz w:val="22"/>
          <w:szCs w:val="22"/>
        </w:rPr>
      </w:pPr>
      <w:r w:rsidRPr="006E078E">
        <w:rPr>
          <w:b/>
          <w:bCs/>
          <w:color w:val="1A1A1A"/>
          <w:sz w:val="22"/>
          <w:szCs w:val="22"/>
        </w:rPr>
        <w:t>Special Requirements:</w:t>
      </w:r>
    </w:p>
    <w:p w:rsidR="00E07A46" w:rsidRPr="006E078E" w:rsidRDefault="00E07A46" w:rsidP="00E07A46">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E07A46" w:rsidRPr="006E078E"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E07A46" w:rsidRPr="006E078E" w:rsidRDefault="00E07A46" w:rsidP="00E07A46">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lastRenderedPageBreak/>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E07A46" w:rsidRDefault="00E07A46" w:rsidP="00E07A46">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704A9" w:rsidRPr="0081361F" w:rsidRDefault="0081361F" w:rsidP="0081361F">
      <w:pPr>
        <w:pStyle w:val="ListParagraph"/>
        <w:autoSpaceDE w:val="0"/>
        <w:autoSpaceDN w:val="0"/>
        <w:adjustRightInd w:val="0"/>
        <w:ind w:left="360"/>
        <w:rPr>
          <w:b/>
          <w:bCs/>
        </w:rPr>
      </w:pPr>
      <w:r w:rsidRPr="0081361F">
        <w:rPr>
          <w:b/>
          <w:bCs/>
        </w:rPr>
        <w:t>***********************************************************************</w:t>
      </w:r>
    </w:p>
    <w:p w:rsidR="00315E74" w:rsidRDefault="00315E74" w:rsidP="00A704A9">
      <w:pPr>
        <w:autoSpaceDE w:val="0"/>
        <w:autoSpaceDN w:val="0"/>
        <w:adjustRightInd w:val="0"/>
        <w:rPr>
          <w:i/>
          <w:iCs/>
          <w:sz w:val="22"/>
          <w:szCs w:val="22"/>
        </w:rPr>
      </w:pPr>
    </w:p>
    <w:p w:rsidR="00A704A9" w:rsidRDefault="00A704A9" w:rsidP="00A704A9">
      <w:pPr>
        <w:autoSpaceDE w:val="0"/>
        <w:autoSpaceDN w:val="0"/>
        <w:adjustRightInd w:val="0"/>
        <w:rPr>
          <w:ins w:id="302" w:author="Kenneth Kon" w:date="2015-03-10T16:06:00Z"/>
          <w:b/>
          <w:bCs/>
          <w:sz w:val="22"/>
          <w:szCs w:val="22"/>
        </w:rPr>
      </w:pPr>
      <w:r w:rsidRPr="006E078E">
        <w:rPr>
          <w:i/>
          <w:iCs/>
          <w:sz w:val="22"/>
          <w:szCs w:val="22"/>
        </w:rPr>
        <w:t xml:space="preserve">Use Case ID: </w:t>
      </w:r>
      <w:r>
        <w:rPr>
          <w:b/>
          <w:bCs/>
        </w:rPr>
        <w:t>VQ16</w:t>
      </w:r>
      <w:r w:rsidRPr="006E078E">
        <w:rPr>
          <w:b/>
          <w:bCs/>
          <w:sz w:val="22"/>
          <w:szCs w:val="22"/>
        </w:rPr>
        <w:t xml:space="preserve"> – </w:t>
      </w:r>
      <w:proofErr w:type="spellStart"/>
      <w:r>
        <w:rPr>
          <w:b/>
          <w:bCs/>
        </w:rPr>
        <w:t>AddQueue</w:t>
      </w:r>
      <w:proofErr w:type="spellEnd"/>
      <w:r w:rsidRPr="006E078E">
        <w:rPr>
          <w:b/>
          <w:bCs/>
          <w:sz w:val="22"/>
          <w:szCs w:val="22"/>
        </w:rPr>
        <w:t xml:space="preserve"> </w:t>
      </w:r>
    </w:p>
    <w:p w:rsidR="000C3FAA" w:rsidRDefault="000C3FAA" w:rsidP="000C3FAA">
      <w:pPr>
        <w:pStyle w:val="NormalWeb"/>
        <w:spacing w:before="0" w:beforeAutospacing="0" w:after="0" w:afterAutospacing="0"/>
        <w:rPr>
          <w:ins w:id="303" w:author="Kenneth Kon" w:date="2015-03-10T16:07:00Z"/>
        </w:rPr>
      </w:pPr>
      <w:ins w:id="304" w:author="Kenneth Kon" w:date="2015-03-10T16:07:00Z">
        <w:r>
          <w:rPr>
            <w:rFonts w:ascii="Arial" w:hAnsi="Arial" w:cs="Arial"/>
            <w:i/>
            <w:iCs/>
            <w:color w:val="000000"/>
            <w:sz w:val="17"/>
            <w:szCs w:val="17"/>
          </w:rPr>
          <w:t>Descriptions:</w:t>
        </w:r>
        <w:r>
          <w:rPr>
            <w:rFonts w:ascii="Arial" w:hAnsi="Arial" w:cs="Arial"/>
            <w:color w:val="000000"/>
            <w:sz w:val="17"/>
            <w:szCs w:val="17"/>
          </w:rPr>
          <w:t xml:space="preserve"> ‘Controller that allows finding wait time and </w:t>
        </w:r>
        <w:proofErr w:type="spellStart"/>
        <w:r>
          <w:rPr>
            <w:rFonts w:ascii="Arial" w:hAnsi="Arial" w:cs="Arial"/>
            <w:color w:val="000000"/>
            <w:sz w:val="17"/>
            <w:szCs w:val="17"/>
          </w:rPr>
          <w:t>queueing</w:t>
        </w:r>
        <w:proofErr w:type="spellEnd"/>
        <w:r>
          <w:rPr>
            <w:rFonts w:ascii="Arial" w:hAnsi="Arial" w:cs="Arial"/>
            <w:color w:val="000000"/>
            <w:sz w:val="17"/>
            <w:szCs w:val="17"/>
          </w:rPr>
          <w:t xml:space="preserve"> and </w:t>
        </w:r>
        <w:proofErr w:type="spellStart"/>
        <w:r>
          <w:rPr>
            <w:rFonts w:ascii="Arial" w:hAnsi="Arial" w:cs="Arial"/>
            <w:color w:val="000000"/>
            <w:sz w:val="17"/>
            <w:szCs w:val="17"/>
          </w:rPr>
          <w:t>dequeuing</w:t>
        </w:r>
        <w:proofErr w:type="spellEnd"/>
        <w:r>
          <w:rPr>
            <w:rFonts w:ascii="Arial" w:hAnsi="Arial" w:cs="Arial"/>
            <w:color w:val="000000"/>
            <w:sz w:val="17"/>
            <w:szCs w:val="17"/>
          </w:rPr>
          <w:t xml:space="preserve"> to the queue. </w:t>
        </w:r>
      </w:ins>
    </w:p>
    <w:p w:rsidR="000C3FAA" w:rsidRDefault="000C3FAA" w:rsidP="000C3FAA">
      <w:pPr>
        <w:autoSpaceDE w:val="0"/>
        <w:autoSpaceDN w:val="0"/>
        <w:adjustRightInd w:val="0"/>
        <w:rPr>
          <w:ins w:id="305" w:author="Kenneth Kon" w:date="2015-03-10T16:07:00Z"/>
          <w:rFonts w:ascii="Arial" w:hAnsi="Arial" w:cs="Arial"/>
          <w:color w:val="000000"/>
          <w:sz w:val="17"/>
          <w:szCs w:val="17"/>
        </w:rPr>
      </w:pPr>
      <w:ins w:id="306" w:author="Kenneth Kon" w:date="2015-03-10T16:07:00Z">
        <w:r>
          <w:br/>
        </w:r>
        <w:r>
          <w:rPr>
            <w:rFonts w:ascii="Arial" w:hAnsi="Arial" w:cs="Arial"/>
            <w:i/>
            <w:iCs/>
            <w:color w:val="000000"/>
            <w:sz w:val="17"/>
            <w:szCs w:val="17"/>
          </w:rPr>
          <w:t>User Story:</w:t>
        </w:r>
        <w:r>
          <w:rPr>
            <w:rFonts w:ascii="Arial" w:hAnsi="Arial" w:cs="Arial"/>
            <w:color w:val="000000"/>
            <w:sz w:val="17"/>
            <w:szCs w:val="17"/>
          </w:rPr>
          <w:t xml:space="preserve"> #108 Implementing the Queue</w:t>
        </w:r>
      </w:ins>
    </w:p>
    <w:p w:rsidR="00B4070D" w:rsidRPr="006E078E" w:rsidRDefault="00B4070D" w:rsidP="000C3FAA">
      <w:pPr>
        <w:autoSpaceDE w:val="0"/>
        <w:autoSpaceDN w:val="0"/>
        <w:adjustRightInd w:val="0"/>
        <w:rPr>
          <w:b/>
          <w:bCs/>
          <w:sz w:val="22"/>
          <w:szCs w:val="22"/>
        </w:rPr>
      </w:pPr>
    </w:p>
    <w:p w:rsidR="00A704A9" w:rsidRDefault="00A704A9" w:rsidP="00A704A9">
      <w:pPr>
        <w:autoSpaceDE w:val="0"/>
        <w:autoSpaceDN w:val="0"/>
        <w:adjustRightInd w:val="0"/>
        <w:rPr>
          <w:ins w:id="307" w:author="Kenneth Kon" w:date="2015-03-10T16:07:00Z"/>
          <w:iCs/>
        </w:rPr>
      </w:pPr>
      <w:r w:rsidRPr="006E078E">
        <w:rPr>
          <w:i/>
          <w:iCs/>
          <w:sz w:val="22"/>
          <w:szCs w:val="22"/>
        </w:rPr>
        <w:t xml:space="preserve">Actors: </w:t>
      </w:r>
      <w:r>
        <w:rPr>
          <w:iCs/>
          <w:sz w:val="22"/>
          <w:szCs w:val="22"/>
        </w:rPr>
        <w:t>Single Venue Admin</w:t>
      </w:r>
      <w:r>
        <w:rPr>
          <w:iCs/>
        </w:rPr>
        <w:t xml:space="preserve"> and Venue Visitor/Non Visitor.</w:t>
      </w:r>
    </w:p>
    <w:p w:rsidR="00B4070D" w:rsidRPr="007D643B" w:rsidRDefault="00B4070D" w:rsidP="00A704A9">
      <w:pPr>
        <w:autoSpaceDE w:val="0"/>
        <w:autoSpaceDN w:val="0"/>
        <w:adjustRightInd w:val="0"/>
        <w:rPr>
          <w:sz w:val="22"/>
          <w:szCs w:val="22"/>
        </w:rPr>
      </w:pPr>
    </w:p>
    <w:p w:rsidR="00A704A9" w:rsidRPr="006E078E" w:rsidRDefault="00A704A9" w:rsidP="00A704A9">
      <w:pPr>
        <w:autoSpaceDE w:val="0"/>
        <w:autoSpaceDN w:val="0"/>
        <w:adjustRightInd w:val="0"/>
        <w:rPr>
          <w:i/>
          <w:iCs/>
          <w:sz w:val="22"/>
          <w:szCs w:val="22"/>
        </w:rPr>
      </w:pPr>
      <w:r w:rsidRPr="006E078E">
        <w:rPr>
          <w:i/>
          <w:iCs/>
          <w:sz w:val="22"/>
          <w:szCs w:val="22"/>
        </w:rPr>
        <w:t>Pre-condition:</w:t>
      </w:r>
    </w:p>
    <w:p w:rsidR="00A704A9" w:rsidRDefault="00A704A9" w:rsidP="0081266C">
      <w:pPr>
        <w:pStyle w:val="ListParagraph"/>
        <w:numPr>
          <w:ilvl w:val="0"/>
          <w:numId w:val="69"/>
        </w:numPr>
        <w:autoSpaceDE w:val="0"/>
        <w:autoSpaceDN w:val="0"/>
        <w:adjustRightInd w:val="0"/>
        <w:rPr>
          <w:rFonts w:ascii="Times New Roman" w:hAnsi="Times New Roman"/>
        </w:rPr>
      </w:pPr>
      <w:r>
        <w:rPr>
          <w:rFonts w:ascii="Times New Roman" w:hAnsi="Times New Roman"/>
        </w:rPr>
        <w:t xml:space="preserve">Admin </w:t>
      </w:r>
      <w:r w:rsidR="0081266C">
        <w:rPr>
          <w:rFonts w:ascii="Times New Roman" w:hAnsi="Times New Roman"/>
        </w:rPr>
        <w:t>or</w:t>
      </w:r>
      <w:r>
        <w:rPr>
          <w:rFonts w:ascii="Times New Roman" w:hAnsi="Times New Roman"/>
        </w:rPr>
        <w:t xml:space="preserve"> visitor logged in. Non Visitor </w:t>
      </w:r>
      <w:r w:rsidR="00315E74">
        <w:rPr>
          <w:rFonts w:ascii="Times New Roman" w:hAnsi="Times New Roman"/>
        </w:rPr>
        <w:t>does</w:t>
      </w:r>
      <w:r w:rsidR="0081266C">
        <w:rPr>
          <w:rFonts w:ascii="Times New Roman" w:hAnsi="Times New Roman"/>
        </w:rPr>
        <w:t xml:space="preserve"> not have access</w:t>
      </w:r>
      <w:r>
        <w:rPr>
          <w:rFonts w:ascii="Times New Roman" w:hAnsi="Times New Roman"/>
        </w:rPr>
        <w:t>.</w:t>
      </w:r>
    </w:p>
    <w:p w:rsidR="00A704A9" w:rsidRPr="006E078E" w:rsidRDefault="00A704A9" w:rsidP="00A704A9">
      <w:pPr>
        <w:pStyle w:val="ListParagraph"/>
        <w:autoSpaceDE w:val="0"/>
        <w:autoSpaceDN w:val="0"/>
        <w:adjustRightInd w:val="0"/>
        <w:rPr>
          <w:rFonts w:ascii="Times New Roman" w:hAnsi="Times New Roman"/>
        </w:rPr>
      </w:pPr>
    </w:p>
    <w:p w:rsidR="00A704A9" w:rsidRPr="006E078E" w:rsidRDefault="00A704A9" w:rsidP="00A704A9">
      <w:pPr>
        <w:autoSpaceDE w:val="0"/>
        <w:autoSpaceDN w:val="0"/>
        <w:adjustRightInd w:val="0"/>
        <w:rPr>
          <w:i/>
          <w:iCs/>
          <w:sz w:val="22"/>
          <w:szCs w:val="22"/>
        </w:rPr>
      </w:pPr>
      <w:r w:rsidRPr="006E078E">
        <w:rPr>
          <w:i/>
          <w:iCs/>
          <w:sz w:val="22"/>
          <w:szCs w:val="22"/>
        </w:rPr>
        <w:t>Description:</w:t>
      </w:r>
    </w:p>
    <w:p w:rsidR="00A704A9" w:rsidRDefault="00A704A9"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t>
      </w:r>
      <w:r>
        <w:rPr>
          <w:rFonts w:ascii="Times New Roman" w:hAnsi="Times New Roman"/>
          <w:color w:val="1A1A1A"/>
        </w:rPr>
        <w:t xml:space="preserve">when admin </w:t>
      </w:r>
      <w:r w:rsidR="0081266C">
        <w:rPr>
          <w:rFonts w:ascii="Times New Roman" w:hAnsi="Times New Roman"/>
          <w:color w:val="1A1A1A"/>
        </w:rPr>
        <w:t>or visitor</w:t>
      </w:r>
      <w:r>
        <w:rPr>
          <w:rFonts w:ascii="Times New Roman" w:hAnsi="Times New Roman"/>
          <w:color w:val="1A1A1A"/>
        </w:rPr>
        <w:t xml:space="preserve"> user clicks on Ride Tab on the VQ home webpage. </w:t>
      </w:r>
    </w:p>
    <w:p w:rsidR="00315E74" w:rsidRPr="006E078E"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User or Administrator will have a freshly updated list of Rides and their concurrent waiting times.</w:t>
      </w:r>
    </w:p>
    <w:p w:rsidR="00A704A9" w:rsidRDefault="00315E74" w:rsidP="0081266C">
      <w:pPr>
        <w:pStyle w:val="ListParagraph"/>
        <w:widowControl w:val="0"/>
        <w:numPr>
          <w:ilvl w:val="0"/>
          <w:numId w:val="70"/>
        </w:numPr>
        <w:autoSpaceDE w:val="0"/>
        <w:autoSpaceDN w:val="0"/>
        <w:adjustRightInd w:val="0"/>
        <w:rPr>
          <w:rFonts w:ascii="Times New Roman" w:hAnsi="Times New Roman"/>
          <w:color w:val="1A1A1A"/>
        </w:rPr>
      </w:pPr>
      <w:r>
        <w:rPr>
          <w:rFonts w:ascii="Times New Roman" w:hAnsi="Times New Roman"/>
          <w:color w:val="1A1A1A"/>
        </w:rPr>
        <w:t>The admin or Visitor can click on the “Add Ride” button located to the right of each of the wait times</w:t>
      </w:r>
      <w:r w:rsidR="00A704A9">
        <w:rPr>
          <w:rFonts w:ascii="Times New Roman" w:hAnsi="Times New Roman"/>
          <w:color w:val="1A1A1A"/>
        </w:rPr>
        <w:t>.</w:t>
      </w:r>
    </w:p>
    <w:p w:rsidR="00315E74" w:rsidRDefault="00315E74" w:rsidP="0081266C">
      <w:pPr>
        <w:pStyle w:val="ListParagraph"/>
        <w:widowControl w:val="0"/>
        <w:numPr>
          <w:ilvl w:val="0"/>
          <w:numId w:val="7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Pr>
          <w:rFonts w:ascii="Times New Roman" w:hAnsi="Times New Roman"/>
          <w:color w:val="1A1A1A"/>
        </w:rPr>
        <w:t xml:space="preserve">when the selected ride </w:t>
      </w:r>
      <w:r w:rsidR="00BF50D1">
        <w:rPr>
          <w:rFonts w:ascii="Times New Roman" w:hAnsi="Times New Roman"/>
          <w:color w:val="1A1A1A"/>
        </w:rPr>
        <w:t>becomes added to the Queue and displayed within the user account under “My Account”.</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Post-conditions:</w:t>
      </w:r>
    </w:p>
    <w:p w:rsidR="00A704A9" w:rsidRPr="009A6738" w:rsidRDefault="00315E74"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 xml:space="preserve">The system </w:t>
      </w:r>
      <w:r w:rsidR="00A704A9">
        <w:rPr>
          <w:rFonts w:ascii="Times New Roman" w:hAnsi="Times New Roman"/>
          <w:color w:val="1A1A1A"/>
        </w:rPr>
        <w:t>shall update the waiting time as users queue.</w:t>
      </w:r>
    </w:p>
    <w:p w:rsidR="00A704A9" w:rsidRDefault="00BF50D1" w:rsidP="0081266C">
      <w:pPr>
        <w:pStyle w:val="ListParagraph"/>
        <w:widowControl w:val="0"/>
        <w:numPr>
          <w:ilvl w:val="0"/>
          <w:numId w:val="71"/>
        </w:numPr>
        <w:autoSpaceDE w:val="0"/>
        <w:autoSpaceDN w:val="0"/>
        <w:adjustRightInd w:val="0"/>
        <w:rPr>
          <w:rFonts w:ascii="Times New Roman" w:hAnsi="Times New Roman"/>
          <w:color w:val="1A1A1A"/>
        </w:rPr>
      </w:pPr>
      <w:r>
        <w:rPr>
          <w:rFonts w:ascii="Times New Roman" w:hAnsi="Times New Roman"/>
          <w:color w:val="1A1A1A"/>
        </w:rPr>
        <w:t>The system shall update the admin or Visitor account with newly selected rides.</w:t>
      </w:r>
    </w:p>
    <w:p w:rsidR="00A704A9" w:rsidRPr="002E0805" w:rsidRDefault="00A704A9" w:rsidP="00A704A9">
      <w:pPr>
        <w:pStyle w:val="ListParagraph"/>
        <w:widowControl w:val="0"/>
        <w:autoSpaceDE w:val="0"/>
        <w:autoSpaceDN w:val="0"/>
        <w:adjustRightInd w:val="0"/>
        <w:rPr>
          <w:rFonts w:ascii="Times New Roman" w:hAnsi="Times New Roman"/>
          <w:color w:val="1A1A1A"/>
        </w:rPr>
      </w:pPr>
    </w:p>
    <w:p w:rsidR="00A704A9" w:rsidRPr="00751CA7" w:rsidRDefault="00A704A9" w:rsidP="00A704A9">
      <w:pPr>
        <w:widowControl w:val="0"/>
        <w:autoSpaceDE w:val="0"/>
        <w:autoSpaceDN w:val="0"/>
        <w:adjustRightInd w:val="0"/>
        <w:rPr>
          <w:rFonts w:asciiTheme="minorHAnsi" w:hAnsiTheme="minorHAnsi"/>
          <w:color w:val="1A1A1A"/>
        </w:rPr>
      </w:pPr>
      <w:r w:rsidRPr="006E078E">
        <w:rPr>
          <w:i/>
          <w:iCs/>
          <w:color w:val="1A1A1A"/>
          <w:sz w:val="22"/>
          <w:szCs w:val="22"/>
        </w:rPr>
        <w:t>Alternative Courses of Action:</w:t>
      </w:r>
    </w:p>
    <w:p w:rsidR="00A704A9" w:rsidRDefault="00A704A9" w:rsidP="0081266C">
      <w:pPr>
        <w:pStyle w:val="ListParagraph"/>
        <w:numPr>
          <w:ilvl w:val="0"/>
          <w:numId w:val="72"/>
        </w:numPr>
        <w:autoSpaceDE w:val="0"/>
        <w:autoSpaceDN w:val="0"/>
        <w:adjustRightInd w:val="0"/>
        <w:rPr>
          <w:rFonts w:ascii="Times New Roman" w:hAnsi="Times New Roman"/>
        </w:rPr>
      </w:pPr>
      <w:r>
        <w:rPr>
          <w:rFonts w:ascii="Times New Roman" w:hAnsi="Times New Roman"/>
        </w:rPr>
        <w:t>In Step 1 Users can click on My Account and click on Ride tab within t</w:t>
      </w:r>
      <w:r w:rsidR="00BF50D1">
        <w:rPr>
          <w:rFonts w:ascii="Times New Roman" w:hAnsi="Times New Roman"/>
        </w:rPr>
        <w:t>o access the Ride List</w:t>
      </w:r>
      <w:r>
        <w:rPr>
          <w:rFonts w:ascii="Times New Roman" w:hAnsi="Times New Roman"/>
        </w:rPr>
        <w:t>.</w:t>
      </w:r>
    </w:p>
    <w:p w:rsidR="00A704A9" w:rsidRPr="00172918" w:rsidRDefault="00A704A9" w:rsidP="00A704A9">
      <w:pPr>
        <w:pStyle w:val="ListParagraph"/>
        <w:autoSpaceDE w:val="0"/>
        <w:autoSpaceDN w:val="0"/>
        <w:adjustRightInd w:val="0"/>
        <w:rPr>
          <w:rFonts w:ascii="Times New Roman" w:hAnsi="Times New Roman"/>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Exceptions</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find wait time.</w:t>
      </w:r>
    </w:p>
    <w:p w:rsidR="00BF50D1" w:rsidRPr="00FC2B42" w:rsidRDefault="00BF50D1"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The system could not add into queue.</w:t>
      </w:r>
    </w:p>
    <w:p w:rsidR="00A704A9" w:rsidRDefault="00A704A9" w:rsidP="0081266C">
      <w:pPr>
        <w:pStyle w:val="ListParagraph"/>
        <w:widowControl w:val="0"/>
        <w:numPr>
          <w:ilvl w:val="0"/>
          <w:numId w:val="73"/>
        </w:numPr>
        <w:autoSpaceDE w:val="0"/>
        <w:autoSpaceDN w:val="0"/>
        <w:adjustRightInd w:val="0"/>
        <w:rPr>
          <w:rFonts w:ascii="Times New Roman" w:hAnsi="Times New Roman"/>
          <w:color w:val="1A1A1A"/>
        </w:rPr>
      </w:pPr>
      <w:r>
        <w:rPr>
          <w:rFonts w:ascii="Times New Roman" w:hAnsi="Times New Roman"/>
          <w:color w:val="1A1A1A"/>
        </w:rPr>
        <w:t xml:space="preserve">The system could not find activities. </w:t>
      </w:r>
    </w:p>
    <w:p w:rsidR="00A704A9" w:rsidRPr="0063227B" w:rsidRDefault="00A704A9" w:rsidP="00A704A9">
      <w:pPr>
        <w:pStyle w:val="ListParagraph"/>
        <w:widowControl w:val="0"/>
        <w:autoSpaceDE w:val="0"/>
        <w:autoSpaceDN w:val="0"/>
        <w:adjustRightInd w:val="0"/>
        <w:rPr>
          <w:rFonts w:ascii="Times New Roman" w:hAnsi="Times New Roman"/>
          <w:color w:val="1A1A1A"/>
        </w:rPr>
      </w:pPr>
    </w:p>
    <w:p w:rsidR="00A704A9" w:rsidRPr="006E078E" w:rsidRDefault="00A704A9" w:rsidP="00A704A9">
      <w:pPr>
        <w:widowControl w:val="0"/>
        <w:autoSpaceDE w:val="0"/>
        <w:autoSpaceDN w:val="0"/>
        <w:adjustRightInd w:val="0"/>
        <w:rPr>
          <w:color w:val="1A1A1A"/>
          <w:sz w:val="22"/>
          <w:szCs w:val="22"/>
        </w:rPr>
      </w:pPr>
      <w:r w:rsidRPr="006E078E">
        <w:rPr>
          <w:i/>
          <w:iCs/>
          <w:color w:val="1A1A1A"/>
          <w:sz w:val="22"/>
          <w:szCs w:val="22"/>
        </w:rPr>
        <w:t>Related Uses case:</w:t>
      </w:r>
      <w:r w:rsidR="00BF50D1" w:rsidRPr="00BF50D1">
        <w:rPr>
          <w:b/>
          <w:bCs/>
        </w:rPr>
        <w:t xml:space="preserve"> </w:t>
      </w:r>
      <w:r w:rsidR="00BF50D1">
        <w:rPr>
          <w:b/>
          <w:bCs/>
        </w:rPr>
        <w:t>VQ15</w:t>
      </w:r>
      <w:r w:rsidR="00BF50D1" w:rsidRPr="006E078E">
        <w:rPr>
          <w:b/>
          <w:bCs/>
          <w:sz w:val="22"/>
          <w:szCs w:val="22"/>
        </w:rPr>
        <w:t xml:space="preserve"> – </w:t>
      </w:r>
      <w:r w:rsidR="00BF50D1">
        <w:rPr>
          <w:b/>
          <w:bCs/>
        </w:rPr>
        <w:t>Find Wait Time,</w:t>
      </w:r>
      <w:r w:rsidRPr="006E078E">
        <w:rPr>
          <w:i/>
          <w:iCs/>
          <w:color w:val="1A1A1A"/>
          <w:sz w:val="22"/>
          <w:szCs w:val="22"/>
        </w:rPr>
        <w:t xml:space="preserve"> </w:t>
      </w:r>
      <w:r w:rsidR="00BF50D1">
        <w:rPr>
          <w:b/>
          <w:bCs/>
        </w:rPr>
        <w:t>VQ17</w:t>
      </w:r>
      <w:r w:rsidR="00BF50D1" w:rsidRPr="006E078E">
        <w:rPr>
          <w:b/>
          <w:bCs/>
          <w:sz w:val="22"/>
          <w:szCs w:val="22"/>
        </w:rPr>
        <w:t xml:space="preserve"> – </w:t>
      </w:r>
      <w:r w:rsidR="00BF50D1">
        <w:rPr>
          <w:b/>
          <w:bCs/>
          <w:sz w:val="22"/>
          <w:szCs w:val="22"/>
        </w:rPr>
        <w:t xml:space="preserve">Visitor </w:t>
      </w:r>
      <w:proofErr w:type="spellStart"/>
      <w:r w:rsidR="00BF50D1">
        <w:rPr>
          <w:b/>
          <w:bCs/>
          <w:sz w:val="22"/>
          <w:szCs w:val="22"/>
        </w:rPr>
        <w:t>De</w:t>
      </w:r>
      <w:r w:rsidR="00BF50D1">
        <w:rPr>
          <w:b/>
          <w:bCs/>
        </w:rPr>
        <w:t>Queue</w:t>
      </w:r>
      <w:proofErr w:type="spellEnd"/>
      <w:r w:rsidR="00BF50D1">
        <w:rPr>
          <w:b/>
          <w:bCs/>
        </w:rPr>
        <w:t xml:space="preserve"> </w:t>
      </w:r>
    </w:p>
    <w:p w:rsidR="00A704A9" w:rsidRPr="006E078E" w:rsidRDefault="00A704A9" w:rsidP="00A704A9">
      <w:pPr>
        <w:widowControl w:val="0"/>
        <w:autoSpaceDE w:val="0"/>
        <w:autoSpaceDN w:val="0"/>
        <w:adjustRightInd w:val="0"/>
        <w:rPr>
          <w:color w:val="1A1A1A"/>
          <w:sz w:val="22"/>
          <w:szCs w:val="22"/>
        </w:rPr>
      </w:pPr>
      <w:r w:rsidRPr="006E078E">
        <w:rPr>
          <w:b/>
          <w:bCs/>
          <w:color w:val="1A1A1A"/>
          <w:sz w:val="22"/>
          <w:szCs w:val="22"/>
        </w:rPr>
        <w:t>Special Requirements:</w:t>
      </w:r>
    </w:p>
    <w:p w:rsidR="00A704A9" w:rsidRPr="006E078E" w:rsidRDefault="00A704A9" w:rsidP="00A704A9">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704A9" w:rsidRPr="006E078E" w:rsidRDefault="00A704A9" w:rsidP="00A704A9">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lastRenderedPageBreak/>
        <w:t>Reliability</w:t>
      </w:r>
      <w:r w:rsidRPr="006E078E">
        <w:rPr>
          <w:rFonts w:ascii="Times New Roman" w:hAnsi="Times New Roman" w:cs="Times New Roman"/>
        </w:rPr>
        <w:t>: The system should perform correctly 99% of the time.</w:t>
      </w:r>
    </w:p>
    <w:p w:rsidR="00A704A9" w:rsidRPr="006E078E" w:rsidRDefault="00A704A9" w:rsidP="00A704A9">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w:t>
      </w:r>
      <w:r>
        <w:rPr>
          <w:rFonts w:ascii="Times New Roman" w:hAnsi="Times New Roman"/>
        </w:rPr>
        <w:t>hould be sent and saved within 2</w:t>
      </w:r>
      <w:r w:rsidRPr="006E078E">
        <w:rPr>
          <w:rFonts w:ascii="Times New Roman" w:hAnsi="Times New Roman"/>
        </w:rPr>
        <w:t xml:space="preserve"> seconds.</w:t>
      </w:r>
    </w:p>
    <w:p w:rsidR="00A704A9" w:rsidRPr="0081361F" w:rsidRDefault="00A704A9"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81361F" w:rsidRPr="0081361F" w:rsidRDefault="0081361F" w:rsidP="0081361F">
      <w:pPr>
        <w:pStyle w:val="ListParagraph"/>
        <w:autoSpaceDE w:val="0"/>
        <w:autoSpaceDN w:val="0"/>
        <w:adjustRightInd w:val="0"/>
        <w:ind w:left="360"/>
        <w:rPr>
          <w:b/>
          <w:bCs/>
        </w:rPr>
      </w:pPr>
      <w:r w:rsidRPr="0081361F">
        <w:rPr>
          <w:b/>
          <w:bCs/>
        </w:rPr>
        <w:t>***********************************************************************</w:t>
      </w: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851BA2" w:rsidRDefault="00851BA2" w:rsidP="00851BA2">
      <w:pPr>
        <w:autoSpaceDE w:val="0"/>
        <w:autoSpaceDN w:val="0"/>
        <w:adjustRightInd w:val="0"/>
        <w:rPr>
          <w:i/>
          <w:iCs/>
          <w:sz w:val="22"/>
          <w:szCs w:val="22"/>
        </w:rPr>
      </w:pPr>
    </w:p>
    <w:p w:rsidR="0033256A" w:rsidRDefault="0033256A" w:rsidP="0033256A">
      <w:pPr>
        <w:pStyle w:val="normal0"/>
        <w:rPr>
          <w:ins w:id="308" w:author="Kenneth Kon" w:date="2015-03-10T16:01:00Z"/>
        </w:rPr>
      </w:pPr>
      <w:ins w:id="309" w:author="Kenneth Kon" w:date="2015-03-10T16:01:00Z">
        <w:r>
          <w:rPr>
            <w:i/>
          </w:rPr>
          <w:t xml:space="preserve">Use Case ID: </w:t>
        </w:r>
        <w:r>
          <w:rPr>
            <w:b/>
          </w:rPr>
          <w:t xml:space="preserve">VQ17 – Visitor </w:t>
        </w:r>
        <w:proofErr w:type="spellStart"/>
        <w:r>
          <w:rPr>
            <w:b/>
          </w:rPr>
          <w:t>DeQueue</w:t>
        </w:r>
        <w:proofErr w:type="spellEnd"/>
      </w:ins>
    </w:p>
    <w:p w:rsidR="0033256A" w:rsidRDefault="0033256A" w:rsidP="0033256A">
      <w:pPr>
        <w:pStyle w:val="normal0"/>
        <w:rPr>
          <w:ins w:id="310" w:author="Kenneth Kon" w:date="2015-03-10T16:01:00Z"/>
        </w:rPr>
      </w:pPr>
      <w:ins w:id="311" w:author="Kenneth Kon" w:date="2015-03-10T16:01:00Z">
        <w:r>
          <w:rPr>
            <w:i/>
          </w:rPr>
          <w:t>Descriptions:</w:t>
        </w:r>
        <w:r>
          <w:t xml:space="preserve"> If a user does not want to go on a particular ride they have queued up for. This allows them to remove themselves from the queue for that ride. </w:t>
        </w:r>
      </w:ins>
    </w:p>
    <w:p w:rsidR="0033256A" w:rsidRDefault="0033256A" w:rsidP="0033256A">
      <w:pPr>
        <w:pStyle w:val="normal0"/>
        <w:rPr>
          <w:ins w:id="312" w:author="Kenneth Kon" w:date="2015-03-10T16:01:00Z"/>
        </w:rPr>
      </w:pPr>
      <w:ins w:id="313" w:author="Kenneth Kon" w:date="2015-03-10T16:01:00Z">
        <w:r>
          <w:rPr>
            <w:i/>
          </w:rPr>
          <w:t>User Story:</w:t>
        </w:r>
        <w:r>
          <w:t xml:space="preserve"> #121 Visitor </w:t>
        </w:r>
        <w:proofErr w:type="spellStart"/>
        <w:r>
          <w:t>Dequeue</w:t>
        </w:r>
        <w:proofErr w:type="spellEnd"/>
        <w:r>
          <w:t xml:space="preserve"> for rides</w:t>
        </w:r>
      </w:ins>
    </w:p>
    <w:p w:rsidR="0033256A" w:rsidRDefault="0033256A" w:rsidP="0033256A">
      <w:pPr>
        <w:pStyle w:val="normal0"/>
        <w:rPr>
          <w:ins w:id="314" w:author="Kenneth Kon" w:date="2015-03-10T16:01:00Z"/>
        </w:rPr>
      </w:pPr>
      <w:ins w:id="315" w:author="Kenneth Kon" w:date="2015-03-10T16:01:00Z">
        <w:r>
          <w:rPr>
            <w:i/>
          </w:rPr>
          <w:t xml:space="preserve">Actors: </w:t>
        </w:r>
        <w:r>
          <w:t>Single Venue Admin and Venue Visitor/Non Visitor.</w:t>
        </w:r>
      </w:ins>
    </w:p>
    <w:p w:rsidR="0033256A" w:rsidRDefault="0033256A" w:rsidP="0033256A">
      <w:pPr>
        <w:pStyle w:val="normal0"/>
        <w:rPr>
          <w:ins w:id="316" w:author="Kenneth Kon" w:date="2015-03-10T16:01:00Z"/>
        </w:rPr>
      </w:pPr>
      <w:ins w:id="317" w:author="Kenneth Kon" w:date="2015-03-10T16:01:00Z">
        <w:r>
          <w:rPr>
            <w:i/>
          </w:rPr>
          <w:t>Pre-condition:</w:t>
        </w:r>
      </w:ins>
    </w:p>
    <w:p w:rsidR="0033256A" w:rsidRDefault="0033256A" w:rsidP="0033256A">
      <w:pPr>
        <w:pStyle w:val="normal0"/>
        <w:rPr>
          <w:ins w:id="318" w:author="Kenneth Kon" w:date="2015-03-10T16:01:00Z"/>
        </w:rPr>
      </w:pPr>
      <w:ins w:id="319"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ins>
    </w:p>
    <w:p w:rsidR="0033256A" w:rsidRDefault="0033256A" w:rsidP="0033256A">
      <w:pPr>
        <w:pStyle w:val="normal0"/>
        <w:rPr>
          <w:ins w:id="320" w:author="Kenneth Kon" w:date="2015-03-10T16:01:00Z"/>
        </w:rPr>
      </w:pPr>
      <w:ins w:id="321" w:author="Kenneth Kon" w:date="2015-03-10T16:01:00Z">
        <w:r>
          <w:rPr>
            <w:rFonts w:ascii="Times New Roman" w:eastAsia="Times New Roman" w:hAnsi="Times New Roman" w:cs="Times New Roman"/>
          </w:rPr>
          <w:t xml:space="preserve"> </w:t>
        </w:r>
      </w:ins>
    </w:p>
    <w:p w:rsidR="0033256A" w:rsidRDefault="0033256A" w:rsidP="0033256A">
      <w:pPr>
        <w:pStyle w:val="normal0"/>
        <w:rPr>
          <w:ins w:id="322" w:author="Kenneth Kon" w:date="2015-03-10T16:01:00Z"/>
        </w:rPr>
      </w:pPr>
      <w:ins w:id="323" w:author="Kenneth Kon" w:date="2015-03-10T16:01:00Z">
        <w:r>
          <w:rPr>
            <w:i/>
          </w:rPr>
          <w:t>Description:</w:t>
        </w:r>
      </w:ins>
    </w:p>
    <w:p w:rsidR="0033256A" w:rsidRDefault="0033256A" w:rsidP="0033256A">
      <w:pPr>
        <w:pStyle w:val="normal0"/>
        <w:rPr>
          <w:ins w:id="324" w:author="Kenneth Kon" w:date="2015-03-10T16:01:00Z"/>
        </w:rPr>
      </w:pPr>
      <w:ins w:id="325"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ins>
    </w:p>
    <w:p w:rsidR="0033256A" w:rsidRDefault="0033256A" w:rsidP="0033256A">
      <w:pPr>
        <w:pStyle w:val="normal0"/>
        <w:rPr>
          <w:ins w:id="326" w:author="Kenneth Kon" w:date="2015-03-10T16:01:00Z"/>
        </w:rPr>
      </w:pPr>
      <w:ins w:id="327"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ins>
    </w:p>
    <w:p w:rsidR="0033256A" w:rsidRDefault="0033256A" w:rsidP="0033256A">
      <w:pPr>
        <w:pStyle w:val="normal0"/>
        <w:rPr>
          <w:ins w:id="328" w:author="Kenneth Kon" w:date="2015-03-10T16:01:00Z"/>
        </w:rPr>
      </w:pPr>
      <w:ins w:id="329"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ins>
    </w:p>
    <w:p w:rsidR="0033256A" w:rsidRDefault="0033256A" w:rsidP="0033256A">
      <w:pPr>
        <w:pStyle w:val="normal0"/>
        <w:rPr>
          <w:ins w:id="330" w:author="Kenneth Kon" w:date="2015-03-10T16:01:00Z"/>
        </w:rPr>
      </w:pPr>
      <w:ins w:id="331"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ins>
    </w:p>
    <w:p w:rsidR="0033256A" w:rsidRDefault="0033256A" w:rsidP="0033256A">
      <w:pPr>
        <w:pStyle w:val="normal0"/>
        <w:rPr>
          <w:ins w:id="332" w:author="Kenneth Kon" w:date="2015-03-10T16:01:00Z"/>
        </w:rPr>
      </w:pPr>
      <w:ins w:id="33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34" w:author="Kenneth Kon" w:date="2015-03-10T16:01:00Z"/>
        </w:rPr>
      </w:pPr>
      <w:ins w:id="335" w:author="Kenneth Kon" w:date="2015-03-10T16:01:00Z">
        <w:r>
          <w:rPr>
            <w:i/>
            <w:color w:val="1A1A1A"/>
          </w:rPr>
          <w:t>Post-conditions:</w:t>
        </w:r>
      </w:ins>
    </w:p>
    <w:p w:rsidR="0033256A" w:rsidRDefault="0033256A" w:rsidP="0033256A">
      <w:pPr>
        <w:pStyle w:val="normal0"/>
        <w:rPr>
          <w:ins w:id="336" w:author="Kenneth Kon" w:date="2015-03-10T16:01:00Z"/>
        </w:rPr>
      </w:pPr>
      <w:ins w:id="337"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ins>
    </w:p>
    <w:p w:rsidR="0033256A" w:rsidRDefault="0033256A" w:rsidP="0033256A">
      <w:pPr>
        <w:pStyle w:val="normal0"/>
        <w:rPr>
          <w:ins w:id="338" w:author="Kenneth Kon" w:date="2015-03-10T16:01:00Z"/>
        </w:rPr>
      </w:pPr>
      <w:ins w:id="339"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ins>
    </w:p>
    <w:p w:rsidR="0033256A" w:rsidRDefault="0033256A" w:rsidP="0033256A">
      <w:pPr>
        <w:pStyle w:val="normal0"/>
        <w:rPr>
          <w:ins w:id="340" w:author="Kenneth Kon" w:date="2015-03-10T16:01:00Z"/>
        </w:rPr>
      </w:pPr>
      <w:ins w:id="341"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42" w:author="Kenneth Kon" w:date="2015-03-10T16:01:00Z"/>
        </w:rPr>
      </w:pPr>
      <w:ins w:id="343" w:author="Kenneth Kon" w:date="2015-03-10T16:01:00Z">
        <w:r>
          <w:rPr>
            <w:i/>
            <w:color w:val="1A1A1A"/>
          </w:rPr>
          <w:t>Alternative Courses of Action:</w:t>
        </w:r>
      </w:ins>
    </w:p>
    <w:p w:rsidR="0033256A" w:rsidRDefault="0033256A" w:rsidP="0033256A">
      <w:pPr>
        <w:pStyle w:val="normal0"/>
        <w:rPr>
          <w:ins w:id="344" w:author="Kenneth Kon" w:date="2015-03-10T16:01:00Z"/>
        </w:rPr>
      </w:pPr>
      <w:ins w:id="345"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ins>
    </w:p>
    <w:p w:rsidR="0033256A" w:rsidRDefault="0033256A" w:rsidP="0033256A">
      <w:pPr>
        <w:pStyle w:val="normal0"/>
        <w:rPr>
          <w:ins w:id="346" w:author="Kenneth Kon" w:date="2015-03-10T16:01:00Z"/>
        </w:rPr>
      </w:pPr>
      <w:ins w:id="347" w:author="Kenneth Kon" w:date="2015-03-10T16:01:00Z">
        <w:r>
          <w:rPr>
            <w:rFonts w:ascii="Times New Roman" w:eastAsia="Times New Roman" w:hAnsi="Times New Roman" w:cs="Times New Roman"/>
          </w:rPr>
          <w:t xml:space="preserve"> </w:t>
        </w:r>
      </w:ins>
    </w:p>
    <w:p w:rsidR="0033256A" w:rsidRDefault="0033256A" w:rsidP="0033256A">
      <w:pPr>
        <w:pStyle w:val="normal0"/>
        <w:rPr>
          <w:ins w:id="348" w:author="Kenneth Kon" w:date="2015-03-10T16:01:00Z"/>
        </w:rPr>
      </w:pPr>
      <w:ins w:id="349" w:author="Kenneth Kon" w:date="2015-03-10T16:01:00Z">
        <w:r>
          <w:rPr>
            <w:i/>
            <w:color w:val="1A1A1A"/>
          </w:rPr>
          <w:t>Exceptions</w:t>
        </w:r>
      </w:ins>
    </w:p>
    <w:p w:rsidR="0033256A" w:rsidRDefault="0033256A" w:rsidP="0033256A">
      <w:pPr>
        <w:pStyle w:val="normal0"/>
        <w:rPr>
          <w:ins w:id="350" w:author="Kenneth Kon" w:date="2015-03-10T16:01:00Z"/>
        </w:rPr>
      </w:pPr>
      <w:ins w:id="351"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ins>
    </w:p>
    <w:p w:rsidR="0033256A" w:rsidRDefault="0033256A" w:rsidP="0033256A">
      <w:pPr>
        <w:pStyle w:val="normal0"/>
        <w:rPr>
          <w:ins w:id="352" w:author="Kenneth Kon" w:date="2015-03-10T16:01:00Z"/>
        </w:rPr>
      </w:pPr>
      <w:ins w:id="353"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ins>
    </w:p>
    <w:p w:rsidR="0033256A" w:rsidRDefault="0033256A" w:rsidP="0033256A">
      <w:pPr>
        <w:pStyle w:val="normal0"/>
        <w:rPr>
          <w:ins w:id="354" w:author="Kenneth Kon" w:date="2015-03-10T16:01:00Z"/>
        </w:rPr>
      </w:pPr>
      <w:ins w:id="355"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ins>
    </w:p>
    <w:p w:rsidR="0033256A" w:rsidRDefault="0033256A" w:rsidP="0033256A">
      <w:pPr>
        <w:pStyle w:val="normal0"/>
        <w:rPr>
          <w:ins w:id="356" w:author="Kenneth Kon" w:date="2015-03-10T16:01:00Z"/>
        </w:rPr>
      </w:pPr>
      <w:ins w:id="357"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358" w:author="Kenneth Kon" w:date="2015-03-10T16:01:00Z"/>
        </w:rPr>
      </w:pPr>
      <w:ins w:id="359" w:author="Kenneth Kon" w:date="2015-03-10T16:01:00Z">
        <w:r>
          <w:rPr>
            <w:i/>
            <w:color w:val="1A1A1A"/>
          </w:rPr>
          <w:t>Related Uses case:</w:t>
        </w:r>
        <w:r>
          <w:rPr>
            <w:b/>
          </w:rPr>
          <w:t xml:space="preserve"> VQ15 – Find Wait Time,</w:t>
        </w:r>
        <w:r>
          <w:rPr>
            <w:i/>
            <w:color w:val="1A1A1A"/>
          </w:rPr>
          <w:t xml:space="preserve"> </w:t>
        </w:r>
        <w:r>
          <w:rPr>
            <w:b/>
          </w:rPr>
          <w:t xml:space="preserve">VQ16 – </w:t>
        </w:r>
        <w:proofErr w:type="spellStart"/>
        <w:r>
          <w:rPr>
            <w:b/>
          </w:rPr>
          <w:t>AddQueue</w:t>
        </w:r>
        <w:proofErr w:type="spellEnd"/>
      </w:ins>
    </w:p>
    <w:p w:rsidR="0033256A" w:rsidRDefault="0033256A" w:rsidP="0033256A">
      <w:pPr>
        <w:pStyle w:val="normal0"/>
        <w:rPr>
          <w:ins w:id="360" w:author="Kenneth Kon" w:date="2015-03-10T16:01:00Z"/>
        </w:rPr>
      </w:pPr>
      <w:ins w:id="361" w:author="Kenneth Kon" w:date="2015-03-10T16:01:00Z">
        <w:r>
          <w:rPr>
            <w:b/>
            <w:color w:val="1A1A1A"/>
          </w:rPr>
          <w:t>Special Requirements:</w:t>
        </w:r>
      </w:ins>
    </w:p>
    <w:p w:rsidR="0033256A" w:rsidRDefault="0033256A" w:rsidP="0033256A">
      <w:pPr>
        <w:pStyle w:val="normal0"/>
        <w:rPr>
          <w:ins w:id="362" w:author="Kenneth Kon" w:date="2015-03-10T16:01:00Z"/>
        </w:rPr>
      </w:pPr>
      <w:ins w:id="363"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364" w:author="Kenneth Kon" w:date="2015-03-10T16:01:00Z"/>
        </w:rPr>
      </w:pPr>
      <w:ins w:id="365"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366" w:author="Kenneth Kon" w:date="2015-03-10T16:01:00Z"/>
        </w:rPr>
      </w:pPr>
      <w:ins w:id="367"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ins>
    </w:p>
    <w:p w:rsidR="0033256A" w:rsidRDefault="0033256A" w:rsidP="0033256A">
      <w:pPr>
        <w:pStyle w:val="normal0"/>
        <w:spacing w:line="360" w:lineRule="auto"/>
        <w:rPr>
          <w:ins w:id="368" w:author="Kenneth Kon" w:date="2015-03-10T16:01:00Z"/>
        </w:rPr>
      </w:pPr>
      <w:ins w:id="369"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370" w:author="Kenneth Kon" w:date="2015-03-10T16:01:00Z"/>
        </w:rPr>
      </w:pPr>
      <w:ins w:id="371" w:author="Kenneth Kon" w:date="2015-03-10T16:01:00Z">
        <w:r>
          <w:t xml:space="preserve"> </w:t>
        </w:r>
      </w:ins>
    </w:p>
    <w:p w:rsidR="0033256A" w:rsidRDefault="0033256A" w:rsidP="0033256A">
      <w:pPr>
        <w:pStyle w:val="normal0"/>
        <w:rPr>
          <w:ins w:id="372" w:author="Kenneth Kon" w:date="2015-03-10T16:01:00Z"/>
          <w:b/>
        </w:rPr>
      </w:pPr>
      <w:ins w:id="373" w:author="Kenneth Kon" w:date="2015-03-10T16:01:00Z">
        <w:r>
          <w:rPr>
            <w:b/>
          </w:rPr>
          <w:t>***********************************************************************</w:t>
        </w:r>
      </w:ins>
    </w:p>
    <w:p w:rsidR="0033256A" w:rsidRDefault="0033256A" w:rsidP="0033256A">
      <w:pPr>
        <w:pStyle w:val="normal0"/>
        <w:rPr>
          <w:ins w:id="374" w:author="Kenneth Kon" w:date="2015-03-10T16:01:00Z"/>
          <w:b/>
        </w:rPr>
      </w:pPr>
    </w:p>
    <w:p w:rsidR="0033256A" w:rsidRDefault="0033256A" w:rsidP="0033256A">
      <w:pPr>
        <w:pStyle w:val="normal0"/>
        <w:rPr>
          <w:ins w:id="375" w:author="Kenneth Kon" w:date="2015-03-10T16:01:00Z"/>
        </w:rPr>
      </w:pPr>
    </w:p>
    <w:p w:rsidR="0033256A" w:rsidRDefault="0033256A" w:rsidP="0033256A">
      <w:pPr>
        <w:pStyle w:val="normal0"/>
        <w:rPr>
          <w:ins w:id="376" w:author="Kenneth Kon" w:date="2015-03-10T16:01:00Z"/>
        </w:rPr>
      </w:pPr>
      <w:ins w:id="377" w:author="Kenneth Kon" w:date="2015-03-10T16:01:00Z">
        <w:r>
          <w:rPr>
            <w:b/>
            <w:sz w:val="52"/>
          </w:rPr>
          <w:t xml:space="preserve"> </w:t>
        </w:r>
      </w:ins>
    </w:p>
    <w:p w:rsidR="0033256A" w:rsidRDefault="0033256A" w:rsidP="0033256A">
      <w:pPr>
        <w:pStyle w:val="normal0"/>
        <w:rPr>
          <w:ins w:id="378" w:author="Kenneth Kon" w:date="2015-03-10T16:01:00Z"/>
        </w:rPr>
      </w:pPr>
      <w:ins w:id="379" w:author="Kenneth Kon" w:date="2015-03-10T16:01:00Z">
        <w:r>
          <w:rPr>
            <w:i/>
          </w:rPr>
          <w:t xml:space="preserve">Use Case ID: </w:t>
        </w:r>
        <w:r>
          <w:rPr>
            <w:b/>
          </w:rPr>
          <w:t>VQ18 – Simulate Queue for admin: Add Multiple Visitors to Rides</w:t>
        </w:r>
      </w:ins>
    </w:p>
    <w:p w:rsidR="0033256A" w:rsidRDefault="0033256A" w:rsidP="0033256A">
      <w:pPr>
        <w:pStyle w:val="normal0"/>
        <w:rPr>
          <w:ins w:id="380" w:author="Kenneth Kon" w:date="2015-03-10T16:01:00Z"/>
        </w:rPr>
      </w:pPr>
      <w:ins w:id="381" w:author="Kenneth Kon" w:date="2015-03-10T16:01:00Z">
        <w:r>
          <w:rPr>
            <w:i/>
          </w:rPr>
          <w:t>Descriptions:</w:t>
        </w:r>
        <w:r>
          <w:t xml:space="preserve"> Admin has ability to add multiple users (value defined by the admin) for particular rides from the Admin ride interface. </w:t>
        </w:r>
      </w:ins>
    </w:p>
    <w:p w:rsidR="0033256A" w:rsidRDefault="0033256A" w:rsidP="0033256A">
      <w:pPr>
        <w:pStyle w:val="normal0"/>
        <w:rPr>
          <w:ins w:id="382" w:author="Kenneth Kon" w:date="2015-03-10T16:01:00Z"/>
        </w:rPr>
      </w:pPr>
      <w:ins w:id="383" w:author="Kenneth Kon" w:date="2015-03-10T16:01:00Z">
        <w:r>
          <w:rPr>
            <w:i/>
          </w:rPr>
          <w:t>User Story:</w:t>
        </w:r>
        <w:r>
          <w:t xml:space="preserve"> #111 Simulate Queue for admin: Add Multiple Visitors to Rides</w:t>
        </w:r>
      </w:ins>
    </w:p>
    <w:p w:rsidR="0033256A" w:rsidRDefault="0033256A" w:rsidP="0033256A">
      <w:pPr>
        <w:pStyle w:val="normal0"/>
        <w:rPr>
          <w:ins w:id="384" w:author="Kenneth Kon" w:date="2015-03-10T16:01:00Z"/>
        </w:rPr>
      </w:pPr>
      <w:ins w:id="385" w:author="Kenneth Kon" w:date="2015-03-10T16:01:00Z">
        <w:r>
          <w:rPr>
            <w:i/>
          </w:rPr>
          <w:t xml:space="preserve">Actors: </w:t>
        </w:r>
        <w:r>
          <w:t>Single Venue Admin</w:t>
        </w:r>
      </w:ins>
    </w:p>
    <w:p w:rsidR="0033256A" w:rsidRDefault="0033256A" w:rsidP="0033256A">
      <w:pPr>
        <w:pStyle w:val="normal0"/>
        <w:rPr>
          <w:ins w:id="386" w:author="Kenneth Kon" w:date="2015-03-10T16:01:00Z"/>
        </w:rPr>
      </w:pPr>
      <w:ins w:id="387" w:author="Kenneth Kon" w:date="2015-03-10T16:01:00Z">
        <w:r>
          <w:rPr>
            <w:i/>
          </w:rPr>
          <w:t>Pre-condition:</w:t>
        </w:r>
      </w:ins>
    </w:p>
    <w:p w:rsidR="0033256A" w:rsidRDefault="0033256A" w:rsidP="0033256A">
      <w:pPr>
        <w:pStyle w:val="normal0"/>
        <w:rPr>
          <w:ins w:id="388" w:author="Kenneth Kon" w:date="2015-03-10T16:01:00Z"/>
        </w:rPr>
      </w:pPr>
      <w:ins w:id="389"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390" w:author="Kenneth Kon" w:date="2015-03-10T16:01:00Z"/>
        </w:rPr>
      </w:pPr>
      <w:ins w:id="391" w:author="Kenneth Kon" w:date="2015-03-10T16:01:00Z">
        <w:r>
          <w:rPr>
            <w:rFonts w:ascii="Times New Roman" w:eastAsia="Times New Roman" w:hAnsi="Times New Roman" w:cs="Times New Roman"/>
          </w:rPr>
          <w:t xml:space="preserve"> </w:t>
        </w:r>
      </w:ins>
    </w:p>
    <w:p w:rsidR="0033256A" w:rsidRDefault="0033256A" w:rsidP="0033256A">
      <w:pPr>
        <w:pStyle w:val="normal0"/>
        <w:rPr>
          <w:ins w:id="392" w:author="Kenneth Kon" w:date="2015-03-10T16:01:00Z"/>
        </w:rPr>
      </w:pPr>
      <w:ins w:id="393" w:author="Kenneth Kon" w:date="2015-03-10T16:01:00Z">
        <w:r>
          <w:rPr>
            <w:i/>
          </w:rPr>
          <w:t>Steps:</w:t>
        </w:r>
      </w:ins>
    </w:p>
    <w:p w:rsidR="0033256A" w:rsidRDefault="0033256A" w:rsidP="0033256A">
      <w:pPr>
        <w:pStyle w:val="normal0"/>
        <w:rPr>
          <w:ins w:id="394" w:author="Kenneth Kon" w:date="2015-03-10T16:01:00Z"/>
        </w:rPr>
      </w:pPr>
      <w:ins w:id="395"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396" w:author="Kenneth Kon" w:date="2015-03-10T16:01:00Z"/>
        </w:rPr>
      </w:pPr>
      <w:ins w:id="397"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398" w:author="Kenneth Kon" w:date="2015-03-10T16:01:00Z"/>
        </w:rPr>
      </w:pPr>
      <w:ins w:id="399"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Admin enters a number in the add Admin Queues text box, for a specific ride from the Ride Table.</w:t>
        </w:r>
      </w:ins>
    </w:p>
    <w:p w:rsidR="0033256A" w:rsidRDefault="0033256A" w:rsidP="0033256A">
      <w:pPr>
        <w:pStyle w:val="normal0"/>
        <w:rPr>
          <w:ins w:id="400" w:author="Kenneth Kon" w:date="2015-03-10T16:01:00Z"/>
        </w:rPr>
      </w:pPr>
      <w:ins w:id="401"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Add Queue button next to the text box.</w:t>
        </w:r>
      </w:ins>
    </w:p>
    <w:p w:rsidR="0033256A" w:rsidRDefault="0033256A" w:rsidP="0033256A">
      <w:pPr>
        <w:pStyle w:val="normal0"/>
        <w:rPr>
          <w:ins w:id="402" w:author="Kenneth Kon" w:date="2015-03-10T16:01:00Z"/>
        </w:rPr>
      </w:pPr>
      <w:ins w:id="40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04" w:author="Kenneth Kon" w:date="2015-03-10T16:01:00Z"/>
        </w:rPr>
      </w:pPr>
      <w:ins w:id="405"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06" w:author="Kenneth Kon" w:date="2015-03-10T16:01:00Z"/>
        </w:rPr>
      </w:pPr>
      <w:ins w:id="407" w:author="Kenneth Kon" w:date="2015-03-10T16:01:00Z">
        <w:r>
          <w:rPr>
            <w:i/>
            <w:color w:val="1A1A1A"/>
          </w:rPr>
          <w:t>Post-conditions:</w:t>
        </w:r>
      </w:ins>
    </w:p>
    <w:p w:rsidR="0033256A" w:rsidRDefault="0033256A" w:rsidP="0033256A">
      <w:pPr>
        <w:pStyle w:val="normal0"/>
        <w:rPr>
          <w:ins w:id="408" w:author="Kenneth Kon" w:date="2015-03-10T16:01:00Z"/>
        </w:rPr>
      </w:pPr>
      <w:ins w:id="409"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ins>
    </w:p>
    <w:p w:rsidR="0033256A" w:rsidRDefault="0033256A" w:rsidP="0033256A">
      <w:pPr>
        <w:pStyle w:val="normal0"/>
        <w:rPr>
          <w:ins w:id="410" w:author="Kenneth Kon" w:date="2015-03-10T16:01:00Z"/>
        </w:rPr>
      </w:pPr>
      <w:ins w:id="411"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ins>
    </w:p>
    <w:p w:rsidR="0033256A" w:rsidRDefault="0033256A" w:rsidP="0033256A">
      <w:pPr>
        <w:pStyle w:val="normal0"/>
        <w:rPr>
          <w:ins w:id="412" w:author="Kenneth Kon" w:date="2015-03-10T16:01:00Z"/>
        </w:rPr>
      </w:pPr>
      <w:ins w:id="41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14" w:author="Kenneth Kon" w:date="2015-03-10T16:01:00Z"/>
        </w:rPr>
      </w:pPr>
      <w:ins w:id="415" w:author="Kenneth Kon" w:date="2015-03-10T16:01:00Z">
        <w:r>
          <w:rPr>
            <w:i/>
            <w:color w:val="1A1A1A"/>
          </w:rPr>
          <w:t>Alternative Courses of Action:</w:t>
        </w:r>
      </w:ins>
    </w:p>
    <w:p w:rsidR="0033256A" w:rsidRDefault="0033256A" w:rsidP="0033256A">
      <w:pPr>
        <w:pStyle w:val="normal0"/>
        <w:rPr>
          <w:ins w:id="416" w:author="Kenneth Kon" w:date="2015-03-10T16:01:00Z"/>
        </w:rPr>
      </w:pPr>
      <w:ins w:id="417"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ins>
    </w:p>
    <w:p w:rsidR="0033256A" w:rsidRDefault="0033256A" w:rsidP="0033256A">
      <w:pPr>
        <w:pStyle w:val="normal0"/>
        <w:rPr>
          <w:ins w:id="418" w:author="Kenneth Kon" w:date="2015-03-10T16:01:00Z"/>
        </w:rPr>
      </w:pPr>
      <w:ins w:id="419" w:author="Kenneth Kon" w:date="2015-03-10T16:01:00Z">
        <w:r>
          <w:rPr>
            <w:rFonts w:ascii="Times New Roman" w:eastAsia="Times New Roman" w:hAnsi="Times New Roman" w:cs="Times New Roman"/>
          </w:rPr>
          <w:t xml:space="preserve"> </w:t>
        </w:r>
      </w:ins>
    </w:p>
    <w:p w:rsidR="0033256A" w:rsidRDefault="0033256A" w:rsidP="0033256A">
      <w:pPr>
        <w:pStyle w:val="normal0"/>
        <w:rPr>
          <w:ins w:id="420" w:author="Kenneth Kon" w:date="2015-03-10T16:01:00Z"/>
        </w:rPr>
      </w:pPr>
      <w:ins w:id="421" w:author="Kenneth Kon" w:date="2015-03-10T16:01:00Z">
        <w:r>
          <w:rPr>
            <w:i/>
            <w:color w:val="1A1A1A"/>
          </w:rPr>
          <w:t>Exceptions</w:t>
        </w:r>
      </w:ins>
    </w:p>
    <w:p w:rsidR="0033256A" w:rsidRDefault="0033256A" w:rsidP="0033256A">
      <w:pPr>
        <w:pStyle w:val="normal0"/>
        <w:rPr>
          <w:ins w:id="422" w:author="Kenneth Kon" w:date="2015-03-10T16:01:00Z"/>
        </w:rPr>
      </w:pPr>
      <w:ins w:id="423"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424" w:author="Kenneth Kon" w:date="2015-03-10T16:01:00Z"/>
        </w:rPr>
      </w:pPr>
      <w:ins w:id="425"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ins>
    </w:p>
    <w:p w:rsidR="0033256A" w:rsidRDefault="0033256A" w:rsidP="0033256A">
      <w:pPr>
        <w:pStyle w:val="normal0"/>
        <w:rPr>
          <w:ins w:id="426" w:author="Kenneth Kon" w:date="2015-03-10T16:01:00Z"/>
        </w:rPr>
      </w:pPr>
      <w:ins w:id="427"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ins>
    </w:p>
    <w:p w:rsidR="0033256A" w:rsidRDefault="0033256A" w:rsidP="0033256A">
      <w:pPr>
        <w:pStyle w:val="normal0"/>
        <w:rPr>
          <w:ins w:id="428" w:author="Kenneth Kon" w:date="2015-03-10T16:01:00Z"/>
        </w:rPr>
      </w:pPr>
      <w:ins w:id="429"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30" w:author="Kenneth Kon" w:date="2015-03-10T16:01:00Z"/>
        </w:rPr>
      </w:pPr>
      <w:ins w:id="431" w:author="Kenneth Kon" w:date="2015-03-10T16:01:00Z">
        <w:r>
          <w:rPr>
            <w:i/>
            <w:color w:val="1A1A1A"/>
          </w:rPr>
          <w:t>Related Uses case:</w:t>
        </w:r>
        <w:r>
          <w:rPr>
            <w:b/>
          </w:rPr>
          <w:t xml:space="preserve"> VQ19 – Simulate Queue for Admin: </w:t>
        </w:r>
        <w:proofErr w:type="spellStart"/>
        <w:r>
          <w:rPr>
            <w:b/>
          </w:rPr>
          <w:t>Dequeue</w:t>
        </w:r>
        <w:proofErr w:type="spellEnd"/>
        <w:r>
          <w:rPr>
            <w:b/>
          </w:rPr>
          <w:t xml:space="preserve"> Rides</w:t>
        </w:r>
      </w:ins>
    </w:p>
    <w:p w:rsidR="0033256A" w:rsidRDefault="0033256A" w:rsidP="0033256A">
      <w:pPr>
        <w:pStyle w:val="normal0"/>
        <w:rPr>
          <w:ins w:id="432" w:author="Kenneth Kon" w:date="2015-03-10T16:01:00Z"/>
        </w:rPr>
      </w:pPr>
      <w:ins w:id="433" w:author="Kenneth Kon" w:date="2015-03-10T16:01:00Z">
        <w:r>
          <w:rPr>
            <w:b/>
            <w:color w:val="1A1A1A"/>
          </w:rPr>
          <w:t>Special Requirements:</w:t>
        </w:r>
      </w:ins>
    </w:p>
    <w:p w:rsidR="0033256A" w:rsidRDefault="0033256A" w:rsidP="0033256A">
      <w:pPr>
        <w:pStyle w:val="normal0"/>
        <w:rPr>
          <w:ins w:id="434" w:author="Kenneth Kon" w:date="2015-03-10T16:01:00Z"/>
        </w:rPr>
      </w:pPr>
      <w:ins w:id="435"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436" w:author="Kenneth Kon" w:date="2015-03-10T16:01:00Z"/>
        </w:rPr>
      </w:pPr>
      <w:ins w:id="437"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438" w:author="Kenneth Kon" w:date="2015-03-10T16:01:00Z"/>
        </w:rPr>
      </w:pPr>
      <w:ins w:id="439"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ins>
    </w:p>
    <w:p w:rsidR="0033256A" w:rsidRDefault="0033256A" w:rsidP="0033256A">
      <w:pPr>
        <w:pStyle w:val="normal0"/>
        <w:spacing w:line="360" w:lineRule="auto"/>
        <w:rPr>
          <w:ins w:id="440" w:author="Kenneth Kon" w:date="2015-03-10T16:01:00Z"/>
        </w:rPr>
      </w:pPr>
      <w:ins w:id="441"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442" w:author="Kenneth Kon" w:date="2015-03-10T16:01:00Z"/>
        </w:rPr>
      </w:pPr>
      <w:ins w:id="443" w:author="Kenneth Kon" w:date="2015-03-10T16:01:00Z">
        <w:r>
          <w:t xml:space="preserve"> </w:t>
        </w:r>
      </w:ins>
    </w:p>
    <w:p w:rsidR="0033256A" w:rsidRDefault="0033256A" w:rsidP="0033256A">
      <w:pPr>
        <w:pStyle w:val="normal0"/>
        <w:rPr>
          <w:ins w:id="444" w:author="Kenneth Kon" w:date="2015-03-10T16:01:00Z"/>
        </w:rPr>
      </w:pPr>
      <w:ins w:id="445" w:author="Kenneth Kon" w:date="2015-03-10T16:01:00Z">
        <w:r>
          <w:rPr>
            <w:b/>
          </w:rPr>
          <w:t>***********************************************************************</w:t>
        </w:r>
      </w:ins>
    </w:p>
    <w:p w:rsidR="0033256A" w:rsidRDefault="0033256A" w:rsidP="0033256A">
      <w:pPr>
        <w:pStyle w:val="normal0"/>
        <w:rPr>
          <w:ins w:id="446" w:author="Kenneth Kon" w:date="2015-03-10T16:01:00Z"/>
        </w:rPr>
      </w:pPr>
      <w:ins w:id="447" w:author="Kenneth Kon" w:date="2015-03-10T16:01:00Z">
        <w:r>
          <w:rPr>
            <w:b/>
          </w:rPr>
          <w:t xml:space="preserve"> </w:t>
        </w:r>
      </w:ins>
    </w:p>
    <w:p w:rsidR="0033256A" w:rsidRDefault="0033256A" w:rsidP="0033256A">
      <w:pPr>
        <w:pStyle w:val="normal0"/>
        <w:rPr>
          <w:ins w:id="448" w:author="Kenneth Kon" w:date="2015-03-10T16:01:00Z"/>
        </w:rPr>
      </w:pPr>
      <w:ins w:id="449" w:author="Kenneth Kon" w:date="2015-03-10T16:01:00Z">
        <w:r>
          <w:rPr>
            <w:b/>
          </w:rPr>
          <w:t xml:space="preserve"> </w:t>
        </w:r>
      </w:ins>
    </w:p>
    <w:p w:rsidR="0033256A" w:rsidRDefault="0033256A" w:rsidP="0033256A">
      <w:pPr>
        <w:pStyle w:val="normal0"/>
        <w:rPr>
          <w:ins w:id="450" w:author="Kenneth Kon" w:date="2015-03-10T16:01:00Z"/>
        </w:rPr>
      </w:pPr>
      <w:ins w:id="451" w:author="Kenneth Kon" w:date="2015-03-10T16:01:00Z">
        <w:r>
          <w:rPr>
            <w:b/>
          </w:rPr>
          <w:t xml:space="preserve"> </w:t>
        </w:r>
      </w:ins>
    </w:p>
    <w:p w:rsidR="0033256A" w:rsidRDefault="0033256A" w:rsidP="0033256A">
      <w:pPr>
        <w:pStyle w:val="normal0"/>
        <w:rPr>
          <w:ins w:id="452" w:author="Kenneth Kon" w:date="2015-03-10T16:01:00Z"/>
        </w:rPr>
      </w:pPr>
      <w:ins w:id="453" w:author="Kenneth Kon" w:date="2015-03-10T16:01:00Z">
        <w:r>
          <w:rPr>
            <w:i/>
          </w:rPr>
          <w:t xml:space="preserve">Use Case ID: </w:t>
        </w:r>
        <w:r>
          <w:rPr>
            <w:b/>
          </w:rPr>
          <w:t xml:space="preserve">VQ19 – Simulate Queue for Admin: </w:t>
        </w:r>
        <w:proofErr w:type="spellStart"/>
        <w:r>
          <w:rPr>
            <w:b/>
          </w:rPr>
          <w:t>Dequeue</w:t>
        </w:r>
        <w:proofErr w:type="spellEnd"/>
        <w:r>
          <w:rPr>
            <w:b/>
          </w:rPr>
          <w:t xml:space="preserve"> Rides</w:t>
        </w:r>
      </w:ins>
    </w:p>
    <w:p w:rsidR="0033256A" w:rsidRDefault="0033256A" w:rsidP="0033256A">
      <w:pPr>
        <w:pStyle w:val="normal0"/>
        <w:rPr>
          <w:ins w:id="454" w:author="Kenneth Kon" w:date="2015-03-10T16:01:00Z"/>
        </w:rPr>
      </w:pPr>
      <w:ins w:id="455" w:author="Kenneth Kon" w:date="2015-03-10T16:01:00Z">
        <w:r>
          <w:rPr>
            <w:i/>
          </w:rPr>
          <w:t>Descriptions:</w:t>
        </w:r>
        <w:r>
          <w:t xml:space="preserve"> Admin has ability to remove queues records for particular rides.</w:t>
        </w:r>
      </w:ins>
    </w:p>
    <w:p w:rsidR="0033256A" w:rsidRDefault="0033256A" w:rsidP="0033256A">
      <w:pPr>
        <w:pStyle w:val="normal0"/>
        <w:rPr>
          <w:ins w:id="456" w:author="Kenneth Kon" w:date="2015-03-10T16:01:00Z"/>
        </w:rPr>
      </w:pPr>
      <w:ins w:id="457" w:author="Kenneth Kon" w:date="2015-03-10T16:01:00Z">
        <w:r>
          <w:rPr>
            <w:i/>
          </w:rPr>
          <w:t>User Story:</w:t>
        </w:r>
        <w:r>
          <w:t xml:space="preserve"> #90 Simulate Queue for admin: Add Multiple Visitors to Rides</w:t>
        </w:r>
      </w:ins>
    </w:p>
    <w:p w:rsidR="0033256A" w:rsidRDefault="0033256A" w:rsidP="0033256A">
      <w:pPr>
        <w:pStyle w:val="normal0"/>
        <w:rPr>
          <w:ins w:id="458" w:author="Kenneth Kon" w:date="2015-03-10T16:01:00Z"/>
        </w:rPr>
      </w:pPr>
      <w:ins w:id="459" w:author="Kenneth Kon" w:date="2015-03-10T16:01:00Z">
        <w:r>
          <w:rPr>
            <w:i/>
          </w:rPr>
          <w:t xml:space="preserve">Actors: </w:t>
        </w:r>
        <w:r>
          <w:t>Single Venue Admin</w:t>
        </w:r>
      </w:ins>
    </w:p>
    <w:p w:rsidR="0033256A" w:rsidRDefault="0033256A" w:rsidP="0033256A">
      <w:pPr>
        <w:pStyle w:val="normal0"/>
        <w:rPr>
          <w:ins w:id="460" w:author="Kenneth Kon" w:date="2015-03-10T16:01:00Z"/>
        </w:rPr>
      </w:pPr>
      <w:ins w:id="461" w:author="Kenneth Kon" w:date="2015-03-10T16:01:00Z">
        <w:r>
          <w:rPr>
            <w:i/>
          </w:rPr>
          <w:t>Pre-condition:</w:t>
        </w:r>
      </w:ins>
    </w:p>
    <w:p w:rsidR="0033256A" w:rsidRDefault="0033256A" w:rsidP="0033256A">
      <w:pPr>
        <w:pStyle w:val="normal0"/>
        <w:rPr>
          <w:ins w:id="462" w:author="Kenneth Kon" w:date="2015-03-10T16:01:00Z"/>
        </w:rPr>
      </w:pPr>
      <w:ins w:id="463"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ins>
    </w:p>
    <w:p w:rsidR="0033256A" w:rsidRDefault="0033256A" w:rsidP="0033256A">
      <w:pPr>
        <w:pStyle w:val="normal0"/>
        <w:rPr>
          <w:ins w:id="464" w:author="Kenneth Kon" w:date="2015-03-10T16:01:00Z"/>
        </w:rPr>
      </w:pPr>
      <w:ins w:id="465" w:author="Kenneth Kon" w:date="2015-03-10T16:01:00Z">
        <w:r>
          <w:rPr>
            <w:rFonts w:ascii="Times New Roman" w:eastAsia="Times New Roman" w:hAnsi="Times New Roman" w:cs="Times New Roman"/>
          </w:rPr>
          <w:t xml:space="preserve"> </w:t>
        </w:r>
      </w:ins>
    </w:p>
    <w:p w:rsidR="0033256A" w:rsidRDefault="0033256A" w:rsidP="0033256A">
      <w:pPr>
        <w:pStyle w:val="normal0"/>
        <w:rPr>
          <w:ins w:id="466" w:author="Kenneth Kon" w:date="2015-03-10T16:01:00Z"/>
        </w:rPr>
      </w:pPr>
      <w:ins w:id="467" w:author="Kenneth Kon" w:date="2015-03-10T16:01:00Z">
        <w:r>
          <w:rPr>
            <w:i/>
          </w:rPr>
          <w:t>Steps:</w:t>
        </w:r>
      </w:ins>
    </w:p>
    <w:p w:rsidR="0033256A" w:rsidRDefault="0033256A" w:rsidP="0033256A">
      <w:pPr>
        <w:pStyle w:val="normal0"/>
        <w:rPr>
          <w:ins w:id="468" w:author="Kenneth Kon" w:date="2015-03-10T16:01:00Z"/>
        </w:rPr>
      </w:pPr>
      <w:ins w:id="469"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ins>
    </w:p>
    <w:p w:rsidR="0033256A" w:rsidRDefault="0033256A" w:rsidP="0033256A">
      <w:pPr>
        <w:pStyle w:val="normal0"/>
        <w:rPr>
          <w:ins w:id="470" w:author="Kenneth Kon" w:date="2015-03-10T16:01:00Z"/>
        </w:rPr>
      </w:pPr>
      <w:ins w:id="471"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ins>
    </w:p>
    <w:p w:rsidR="0033256A" w:rsidRDefault="0033256A" w:rsidP="0033256A">
      <w:pPr>
        <w:pStyle w:val="normal0"/>
        <w:rPr>
          <w:ins w:id="472" w:author="Kenneth Kon" w:date="2015-03-10T16:01:00Z"/>
        </w:rPr>
      </w:pPr>
      <w:ins w:id="473"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ins>
    </w:p>
    <w:p w:rsidR="0033256A" w:rsidRDefault="0033256A" w:rsidP="0033256A">
      <w:pPr>
        <w:pStyle w:val="normal0"/>
        <w:rPr>
          <w:ins w:id="474" w:author="Kenneth Kon" w:date="2015-03-10T16:01:00Z"/>
        </w:rPr>
      </w:pPr>
      <w:ins w:id="475"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76" w:author="Kenneth Kon" w:date="2015-03-10T16:01:00Z"/>
        </w:rPr>
      </w:pPr>
      <w:ins w:id="477"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78" w:author="Kenneth Kon" w:date="2015-03-10T16:01:00Z"/>
        </w:rPr>
      </w:pPr>
      <w:ins w:id="479" w:author="Kenneth Kon" w:date="2015-03-10T16:01:00Z">
        <w:r>
          <w:rPr>
            <w:i/>
            <w:color w:val="1A1A1A"/>
          </w:rPr>
          <w:t>Post-conditions:</w:t>
        </w:r>
      </w:ins>
    </w:p>
    <w:p w:rsidR="0033256A" w:rsidRDefault="0033256A" w:rsidP="0033256A">
      <w:pPr>
        <w:pStyle w:val="normal0"/>
        <w:rPr>
          <w:ins w:id="480" w:author="Kenneth Kon" w:date="2015-03-10T16:01:00Z"/>
        </w:rPr>
      </w:pPr>
      <w:ins w:id="481"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ins>
    </w:p>
    <w:p w:rsidR="0033256A" w:rsidRDefault="0033256A" w:rsidP="0033256A">
      <w:pPr>
        <w:pStyle w:val="normal0"/>
        <w:rPr>
          <w:ins w:id="482" w:author="Kenneth Kon" w:date="2015-03-10T16:01:00Z"/>
        </w:rPr>
      </w:pPr>
      <w:ins w:id="483"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ins>
    </w:p>
    <w:p w:rsidR="0033256A" w:rsidRDefault="0033256A" w:rsidP="0033256A">
      <w:pPr>
        <w:pStyle w:val="normal0"/>
        <w:rPr>
          <w:ins w:id="484" w:author="Kenneth Kon" w:date="2015-03-10T16:01:00Z"/>
        </w:rPr>
      </w:pPr>
      <w:ins w:id="485"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486" w:author="Kenneth Kon" w:date="2015-03-10T16:01:00Z"/>
        </w:rPr>
      </w:pPr>
      <w:ins w:id="487" w:author="Kenneth Kon" w:date="2015-03-10T16:01:00Z">
        <w:r>
          <w:rPr>
            <w:i/>
            <w:color w:val="1A1A1A"/>
          </w:rPr>
          <w:t>Alternative Courses of Action:</w:t>
        </w:r>
      </w:ins>
    </w:p>
    <w:p w:rsidR="0033256A" w:rsidRDefault="0033256A" w:rsidP="0033256A">
      <w:pPr>
        <w:pStyle w:val="normal0"/>
        <w:rPr>
          <w:ins w:id="488" w:author="Kenneth Kon" w:date="2015-03-10T16:01:00Z"/>
        </w:rPr>
      </w:pPr>
      <w:ins w:id="489" w:author="Kenneth Kon" w:date="2015-03-10T16:01:00Z">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ins>
    </w:p>
    <w:p w:rsidR="0033256A" w:rsidRDefault="0033256A" w:rsidP="0033256A">
      <w:pPr>
        <w:pStyle w:val="normal0"/>
        <w:rPr>
          <w:ins w:id="490" w:author="Kenneth Kon" w:date="2015-03-10T16:01:00Z"/>
        </w:rPr>
      </w:pPr>
      <w:ins w:id="491" w:author="Kenneth Kon" w:date="2015-03-10T16:01:00Z">
        <w:r>
          <w:rPr>
            <w:rFonts w:ascii="Times New Roman" w:eastAsia="Times New Roman" w:hAnsi="Times New Roman" w:cs="Times New Roman"/>
          </w:rPr>
          <w:t xml:space="preserve"> </w:t>
        </w:r>
      </w:ins>
    </w:p>
    <w:p w:rsidR="0033256A" w:rsidRDefault="0033256A" w:rsidP="0033256A">
      <w:pPr>
        <w:pStyle w:val="normal0"/>
        <w:rPr>
          <w:ins w:id="492" w:author="Kenneth Kon" w:date="2015-03-10T16:01:00Z"/>
        </w:rPr>
      </w:pPr>
      <w:ins w:id="493" w:author="Kenneth Kon" w:date="2015-03-10T16:01:00Z">
        <w:r>
          <w:rPr>
            <w:i/>
            <w:color w:val="1A1A1A"/>
          </w:rPr>
          <w:t>Exceptions</w:t>
        </w:r>
      </w:ins>
    </w:p>
    <w:p w:rsidR="0033256A" w:rsidRDefault="0033256A" w:rsidP="0033256A">
      <w:pPr>
        <w:pStyle w:val="normal0"/>
        <w:rPr>
          <w:ins w:id="494" w:author="Kenneth Kon" w:date="2015-03-10T16:01:00Z"/>
        </w:rPr>
      </w:pPr>
      <w:ins w:id="495" w:author="Kenneth Kon" w:date="2015-03-10T16:01:00Z">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ins>
    </w:p>
    <w:p w:rsidR="0033256A" w:rsidRDefault="0033256A" w:rsidP="0033256A">
      <w:pPr>
        <w:pStyle w:val="normal0"/>
        <w:rPr>
          <w:ins w:id="496" w:author="Kenneth Kon" w:date="2015-03-10T16:01:00Z"/>
        </w:rPr>
      </w:pPr>
      <w:ins w:id="497" w:author="Kenneth Kon" w:date="2015-03-10T16:01:00Z">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ins>
    </w:p>
    <w:p w:rsidR="0033256A" w:rsidRDefault="0033256A" w:rsidP="0033256A">
      <w:pPr>
        <w:pStyle w:val="normal0"/>
        <w:rPr>
          <w:ins w:id="498" w:author="Kenneth Kon" w:date="2015-03-10T16:01:00Z"/>
        </w:rPr>
      </w:pPr>
      <w:ins w:id="499" w:author="Kenneth Kon" w:date="2015-03-10T16:01:00Z">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ins>
    </w:p>
    <w:p w:rsidR="0033256A" w:rsidRDefault="0033256A" w:rsidP="0033256A">
      <w:pPr>
        <w:pStyle w:val="normal0"/>
        <w:rPr>
          <w:ins w:id="500" w:author="Kenneth Kon" w:date="2015-03-10T16:01:00Z"/>
        </w:rPr>
      </w:pPr>
      <w:ins w:id="501" w:author="Kenneth Kon" w:date="2015-03-10T16:01:00Z">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ins>
    </w:p>
    <w:p w:rsidR="0033256A" w:rsidRDefault="0033256A" w:rsidP="0033256A">
      <w:pPr>
        <w:pStyle w:val="normal0"/>
        <w:rPr>
          <w:ins w:id="502" w:author="Kenneth Kon" w:date="2015-03-10T16:01:00Z"/>
        </w:rPr>
      </w:pPr>
      <w:ins w:id="503" w:author="Kenneth Kon" w:date="2015-03-10T16:01:00Z">
        <w:r>
          <w:rPr>
            <w:rFonts w:ascii="Times New Roman" w:eastAsia="Times New Roman" w:hAnsi="Times New Roman" w:cs="Times New Roman"/>
            <w:color w:val="1A1A1A"/>
          </w:rPr>
          <w:t xml:space="preserve"> </w:t>
        </w:r>
      </w:ins>
    </w:p>
    <w:p w:rsidR="0033256A" w:rsidRDefault="0033256A" w:rsidP="0033256A">
      <w:pPr>
        <w:pStyle w:val="normal0"/>
        <w:rPr>
          <w:ins w:id="504" w:author="Kenneth Kon" w:date="2015-03-10T16:01:00Z"/>
        </w:rPr>
      </w:pPr>
      <w:ins w:id="505" w:author="Kenneth Kon" w:date="2015-03-10T16:01:00Z">
        <w:r>
          <w:rPr>
            <w:i/>
            <w:color w:val="1A1A1A"/>
          </w:rPr>
          <w:t>Related Uses case:</w:t>
        </w:r>
        <w:r>
          <w:rPr>
            <w:b/>
          </w:rPr>
          <w:t xml:space="preserve"> VQ17 – Simulate Queue for admin: Add Multiple Visitors to Rides</w:t>
        </w:r>
      </w:ins>
    </w:p>
    <w:p w:rsidR="0033256A" w:rsidRDefault="0033256A" w:rsidP="0033256A">
      <w:pPr>
        <w:pStyle w:val="normal0"/>
        <w:rPr>
          <w:ins w:id="506" w:author="Kenneth Kon" w:date="2015-03-10T16:01:00Z"/>
        </w:rPr>
      </w:pPr>
      <w:ins w:id="507" w:author="Kenneth Kon" w:date="2015-03-10T16:01:00Z">
        <w:r>
          <w:rPr>
            <w:b/>
            <w:color w:val="1A1A1A"/>
          </w:rPr>
          <w:t>Special Requirements:</w:t>
        </w:r>
      </w:ins>
    </w:p>
    <w:p w:rsidR="0033256A" w:rsidRDefault="0033256A" w:rsidP="0033256A">
      <w:pPr>
        <w:pStyle w:val="normal0"/>
        <w:rPr>
          <w:ins w:id="508" w:author="Kenneth Kon" w:date="2015-03-10T16:01:00Z"/>
        </w:rPr>
      </w:pPr>
      <w:ins w:id="509"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ins>
    </w:p>
    <w:p w:rsidR="0033256A" w:rsidRDefault="0033256A" w:rsidP="0033256A">
      <w:pPr>
        <w:pStyle w:val="normal0"/>
        <w:spacing w:line="360" w:lineRule="auto"/>
        <w:rPr>
          <w:ins w:id="510" w:author="Kenneth Kon" w:date="2015-03-10T16:01:00Z"/>
        </w:rPr>
      </w:pPr>
      <w:ins w:id="511"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ins>
    </w:p>
    <w:p w:rsidR="0033256A" w:rsidRDefault="0033256A" w:rsidP="0033256A">
      <w:pPr>
        <w:pStyle w:val="normal0"/>
        <w:rPr>
          <w:ins w:id="512" w:author="Kenneth Kon" w:date="2015-03-10T16:01:00Z"/>
        </w:rPr>
      </w:pPr>
      <w:ins w:id="513" w:author="Kenneth Kon" w:date="2015-03-10T16:01:00Z">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ins>
    </w:p>
    <w:p w:rsidR="0033256A" w:rsidRDefault="0033256A" w:rsidP="0033256A">
      <w:pPr>
        <w:pStyle w:val="normal0"/>
        <w:spacing w:line="360" w:lineRule="auto"/>
        <w:rPr>
          <w:ins w:id="514" w:author="Kenneth Kon" w:date="2015-03-10T16:01:00Z"/>
        </w:rPr>
      </w:pPr>
      <w:ins w:id="515" w:author="Kenneth Kon" w:date="2015-03-10T16:01:00Z">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ins>
    </w:p>
    <w:p w:rsidR="0033256A" w:rsidRDefault="0033256A" w:rsidP="0033256A">
      <w:pPr>
        <w:pStyle w:val="normal0"/>
        <w:rPr>
          <w:ins w:id="516" w:author="Kenneth Kon" w:date="2015-03-10T16:01:00Z"/>
        </w:rPr>
      </w:pPr>
      <w:ins w:id="517" w:author="Kenneth Kon" w:date="2015-03-10T16:01:00Z">
        <w:r>
          <w:t xml:space="preserve"> </w:t>
        </w:r>
      </w:ins>
    </w:p>
    <w:p w:rsidR="0033256A" w:rsidRDefault="0033256A" w:rsidP="0033256A">
      <w:pPr>
        <w:pStyle w:val="normal0"/>
        <w:rPr>
          <w:ins w:id="518" w:author="Kenneth Kon" w:date="2015-03-10T16:01:00Z"/>
        </w:rPr>
      </w:pPr>
      <w:ins w:id="519" w:author="Kenneth Kon" w:date="2015-03-10T16:01:00Z">
        <w:r>
          <w:rPr>
            <w:b/>
          </w:rPr>
          <w:t>***********************************************************************</w:t>
        </w:r>
      </w:ins>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520" w:name="_Toc279763926"/>
      <w:r>
        <w:t>5.3 Appendix C</w:t>
      </w:r>
      <w:r w:rsidRPr="00840127">
        <w:t xml:space="preserve"> – </w:t>
      </w:r>
      <w:r w:rsidRPr="00B376DD">
        <w:t>Documented Class Interfaces (code) for the subsystem(s) you will implement and the constraints.</w:t>
      </w:r>
      <w:bookmarkEnd w:id="520"/>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521" w:name="_Toc228332551"/>
      <w:bookmarkStart w:id="522" w:name="_Toc374055179"/>
      <w:bookmarkStart w:id="523"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lastRenderedPageBreak/>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524" w:name="_Toc279763927"/>
      <w:r w:rsidRPr="00840127">
        <w:t>5.4 Appendix D – Diary of Meetings</w:t>
      </w:r>
      <w:bookmarkEnd w:id="521"/>
      <w:bookmarkEnd w:id="522"/>
      <w:bookmarkEnd w:id="523"/>
      <w:bookmarkEnd w:id="524"/>
    </w:p>
    <w:p w:rsidR="00D67E35" w:rsidRPr="00DA2067" w:rsidRDefault="00D67E35" w:rsidP="00D67E35">
      <w:pPr>
        <w:pStyle w:val="NoSpacing"/>
        <w:rPr>
          <w:b/>
          <w:u w:val="single"/>
        </w:rPr>
      </w:pPr>
      <w:bookmarkStart w:id="525" w:name="_Toc371933128"/>
      <w:bookmarkStart w:id="526"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lastRenderedPageBreak/>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527"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525"/>
      <w:bookmarkEnd w:id="526"/>
      <w:bookmarkEnd w:id="527"/>
    </w:p>
    <w:p w:rsidR="00FA6464" w:rsidRPr="008417CB" w:rsidRDefault="00FA6464" w:rsidP="00FA6464"/>
    <w:p w:rsidR="000E1550" w:rsidRDefault="000E1550" w:rsidP="000E1550">
      <w:r>
        <w:t>Images used:</w:t>
      </w:r>
    </w:p>
    <w:p w:rsidR="000E1550" w:rsidRDefault="000E1550" w:rsidP="000E1550"/>
    <w:p w:rsidR="000E1550" w:rsidRPr="00E613C2" w:rsidRDefault="009C04BE" w:rsidP="007B157D">
      <w:pPr>
        <w:pStyle w:val="ListParagraph"/>
        <w:widowControl w:val="0"/>
        <w:numPr>
          <w:ilvl w:val="0"/>
          <w:numId w:val="49"/>
        </w:numPr>
        <w:autoSpaceDE w:val="0"/>
        <w:autoSpaceDN w:val="0"/>
        <w:adjustRightInd w:val="0"/>
        <w:spacing w:after="0" w:line="240" w:lineRule="auto"/>
        <w:rPr>
          <w:rFonts w:eastAsia="MS Mincho"/>
        </w:rPr>
      </w:pPr>
      <w:hyperlink r:id="rId42"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3"/>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517A" w:rsidRDefault="0008517A" w:rsidP="00931AB6">
      <w:r>
        <w:separator/>
      </w:r>
    </w:p>
  </w:endnote>
  <w:endnote w:type="continuationSeparator" w:id="0">
    <w:p w:rsidR="0008517A" w:rsidRDefault="0008517A"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6C7" w:rsidRDefault="00A676C7" w:rsidP="00931AB6">
    <w:pPr>
      <w:pStyle w:val="Footer"/>
      <w:ind w:right="360"/>
    </w:pPr>
    <w:r>
      <w:t xml:space="preserve">Senior Project | Virtual Queue | Design Document </w:t>
    </w:r>
  </w:p>
  <w:p w:rsidR="00A676C7" w:rsidRDefault="00A676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517A" w:rsidRDefault="0008517A" w:rsidP="00931AB6">
      <w:r>
        <w:separator/>
      </w:r>
    </w:p>
  </w:footnote>
  <w:footnote w:type="continuationSeparator" w:id="0">
    <w:p w:rsidR="0008517A" w:rsidRDefault="0008517A"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F50"/>
    <w:rsid w:val="0009020A"/>
    <w:rsid w:val="000C3CF0"/>
    <w:rsid w:val="000C3FAA"/>
    <w:rsid w:val="000C694A"/>
    <w:rsid w:val="000D39D2"/>
    <w:rsid w:val="000E1550"/>
    <w:rsid w:val="000F7973"/>
    <w:rsid w:val="001072D3"/>
    <w:rsid w:val="001112B2"/>
    <w:rsid w:val="0011244F"/>
    <w:rsid w:val="00153254"/>
    <w:rsid w:val="001765C0"/>
    <w:rsid w:val="00181F8B"/>
    <w:rsid w:val="00182B0E"/>
    <w:rsid w:val="0019532C"/>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3256A"/>
    <w:rsid w:val="003965E5"/>
    <w:rsid w:val="003A08B9"/>
    <w:rsid w:val="003A634D"/>
    <w:rsid w:val="003C6A1C"/>
    <w:rsid w:val="003F6B28"/>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2770A"/>
    <w:rsid w:val="00636B7E"/>
    <w:rsid w:val="00655C9D"/>
    <w:rsid w:val="006578E9"/>
    <w:rsid w:val="006657D8"/>
    <w:rsid w:val="0067315E"/>
    <w:rsid w:val="00682606"/>
    <w:rsid w:val="0068327D"/>
    <w:rsid w:val="006853AA"/>
    <w:rsid w:val="006911AB"/>
    <w:rsid w:val="00693A91"/>
    <w:rsid w:val="006A0CB7"/>
    <w:rsid w:val="006B6006"/>
    <w:rsid w:val="006B788E"/>
    <w:rsid w:val="006D30FD"/>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50D66"/>
    <w:rsid w:val="00851BA2"/>
    <w:rsid w:val="0087000D"/>
    <w:rsid w:val="008A2C38"/>
    <w:rsid w:val="008C0B3B"/>
    <w:rsid w:val="008F6FEC"/>
    <w:rsid w:val="00921DF2"/>
    <w:rsid w:val="00926626"/>
    <w:rsid w:val="00931AB6"/>
    <w:rsid w:val="0093288C"/>
    <w:rsid w:val="00953EC6"/>
    <w:rsid w:val="00960266"/>
    <w:rsid w:val="00992B9F"/>
    <w:rsid w:val="00997857"/>
    <w:rsid w:val="009A4072"/>
    <w:rsid w:val="009A6A02"/>
    <w:rsid w:val="009C04BE"/>
    <w:rsid w:val="009C5C5A"/>
    <w:rsid w:val="00A261B4"/>
    <w:rsid w:val="00A27C58"/>
    <w:rsid w:val="00A334DE"/>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76D09"/>
    <w:rsid w:val="00CA14E4"/>
    <w:rsid w:val="00CA3EC4"/>
    <w:rsid w:val="00CA40B9"/>
    <w:rsid w:val="00CA6482"/>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7AE3"/>
    <w:rsid w:val="00DD5356"/>
    <w:rsid w:val="00DF7FAB"/>
    <w:rsid w:val="00E03314"/>
    <w:rsid w:val="00E07A46"/>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0AC4"/>
    <w:rsid w:val="00F91F13"/>
    <w:rsid w:val="00F93771"/>
    <w:rsid w:val="00F94855"/>
    <w:rsid w:val="00FA6464"/>
    <w:rsid w:val="00FC3B0E"/>
    <w:rsid w:val="00FC739E"/>
    <w:rsid w:val="00FD4318"/>
    <w:rsid w:val="00FD62AD"/>
    <w:rsid w:val="00FE1547"/>
    <w:rsid w:val="00FF0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plan-family-reunions.com/themeParks.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9CAEDD-A7F1-4958-A676-F3241B865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69</Pages>
  <Words>10593</Words>
  <Characters>60383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70835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23</cp:revision>
  <dcterms:created xsi:type="dcterms:W3CDTF">2015-02-15T21:22:00Z</dcterms:created>
  <dcterms:modified xsi:type="dcterms:W3CDTF">2015-03-10T20:10:00Z</dcterms:modified>
</cp:coreProperties>
</file>
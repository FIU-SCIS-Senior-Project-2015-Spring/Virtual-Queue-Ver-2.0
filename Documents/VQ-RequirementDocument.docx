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75F0" w:rsidRPr="00125008" w:rsidRDefault="009375F0" w:rsidP="009375F0">
      <w:pPr>
        <w:spacing w:after="240"/>
        <w:jc w:val="center"/>
      </w:pPr>
      <w:r>
        <w:rPr>
          <w:b/>
          <w:bCs/>
          <w:color w:val="000000"/>
          <w:sz w:val="29"/>
          <w:szCs w:val="29"/>
        </w:rPr>
        <w:t>Requirement Document</w:t>
      </w:r>
    </w:p>
    <w:p w:rsidR="009375F0" w:rsidRPr="00125008" w:rsidRDefault="009375F0" w:rsidP="009375F0">
      <w:pPr>
        <w:spacing w:after="240"/>
        <w:jc w:val="center"/>
      </w:pPr>
      <w:r>
        <w:rPr>
          <w:color w:val="000000"/>
          <w:sz w:val="23"/>
          <w:szCs w:val="23"/>
        </w:rPr>
        <w:t>CIS 4911 – Senior Project</w:t>
      </w:r>
    </w:p>
    <w:p w:rsidR="009375F0" w:rsidRPr="00125008" w:rsidRDefault="009375F0" w:rsidP="009375F0"/>
    <w:p w:rsidR="009375F0" w:rsidRPr="00125008" w:rsidRDefault="009375F0" w:rsidP="009375F0">
      <w:pPr>
        <w:spacing w:after="240"/>
        <w:jc w:val="center"/>
      </w:pPr>
      <w:r>
        <w:rPr>
          <w:color w:val="000000"/>
          <w:sz w:val="36"/>
          <w:szCs w:val="36"/>
        </w:rPr>
        <w:t>Virtual Queue</w:t>
      </w:r>
    </w:p>
    <w:p w:rsidR="009375F0" w:rsidRDefault="009375F0" w:rsidP="009375F0"/>
    <w:p w:rsidR="009375F0" w:rsidRDefault="009375F0" w:rsidP="009375F0"/>
    <w:p w:rsidR="009375F0" w:rsidRPr="00125008" w:rsidRDefault="009375F0" w:rsidP="009375F0"/>
    <w:p w:rsidR="009375F0" w:rsidRPr="00125008" w:rsidRDefault="009375F0" w:rsidP="009375F0">
      <w:pPr>
        <w:spacing w:after="240"/>
        <w:jc w:val="center"/>
      </w:pPr>
      <w:r w:rsidRPr="00125008">
        <w:rPr>
          <w:b/>
          <w:bCs/>
          <w:color w:val="000000"/>
          <w:sz w:val="23"/>
          <w:szCs w:val="23"/>
        </w:rPr>
        <w:t>Member</w:t>
      </w:r>
      <w:r>
        <w:rPr>
          <w:b/>
          <w:bCs/>
          <w:color w:val="000000"/>
          <w:sz w:val="23"/>
          <w:szCs w:val="23"/>
        </w:rPr>
        <w:t>:</w:t>
      </w:r>
    </w:p>
    <w:p w:rsidR="009375F0" w:rsidRDefault="009375F0" w:rsidP="009375F0">
      <w:pPr>
        <w:spacing w:after="240"/>
        <w:jc w:val="center"/>
        <w:rPr>
          <w:color w:val="000000"/>
          <w:sz w:val="23"/>
          <w:szCs w:val="23"/>
        </w:rPr>
      </w:pPr>
      <w:r>
        <w:rPr>
          <w:color w:val="000000"/>
          <w:sz w:val="23"/>
          <w:szCs w:val="23"/>
        </w:rPr>
        <w:t>Kenneth Kon</w:t>
      </w:r>
    </w:p>
    <w:p w:rsidR="009375F0" w:rsidRPr="00125008" w:rsidRDefault="009375F0" w:rsidP="009375F0">
      <w:pPr>
        <w:spacing w:after="240"/>
        <w:jc w:val="center"/>
      </w:pPr>
      <w:r>
        <w:rPr>
          <w:color w:val="000000"/>
          <w:sz w:val="23"/>
          <w:szCs w:val="23"/>
        </w:rPr>
        <w:t xml:space="preserve">Michael </w:t>
      </w:r>
      <w:proofErr w:type="spellStart"/>
      <w:r>
        <w:rPr>
          <w:color w:val="000000"/>
          <w:sz w:val="23"/>
          <w:szCs w:val="23"/>
        </w:rPr>
        <w:t>Lazo</w:t>
      </w:r>
      <w:proofErr w:type="spellEnd"/>
    </w:p>
    <w:p w:rsidR="009375F0" w:rsidRPr="00125008" w:rsidRDefault="009375F0" w:rsidP="009375F0"/>
    <w:p w:rsidR="009375F0" w:rsidRPr="00125008" w:rsidRDefault="009375F0" w:rsidP="009375F0">
      <w:pPr>
        <w:spacing w:after="240"/>
        <w:jc w:val="center"/>
      </w:pPr>
      <w:r w:rsidRPr="00125008">
        <w:rPr>
          <w:b/>
          <w:bCs/>
          <w:color w:val="000000"/>
          <w:sz w:val="23"/>
          <w:szCs w:val="23"/>
        </w:rPr>
        <w:t>Instructor</w:t>
      </w:r>
    </w:p>
    <w:p w:rsidR="009375F0" w:rsidRPr="00125008" w:rsidRDefault="009375F0" w:rsidP="009375F0">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9375F0" w:rsidRPr="00125008" w:rsidRDefault="009375F0" w:rsidP="009375F0"/>
    <w:p w:rsidR="009375F0" w:rsidRPr="00125008" w:rsidRDefault="009375F0" w:rsidP="009375F0">
      <w:pPr>
        <w:spacing w:after="240"/>
        <w:jc w:val="center"/>
      </w:pPr>
      <w:r w:rsidRPr="00125008">
        <w:rPr>
          <w:b/>
          <w:bCs/>
          <w:color w:val="000000"/>
          <w:sz w:val="23"/>
          <w:szCs w:val="23"/>
        </w:rPr>
        <w:t>Mentor</w:t>
      </w:r>
    </w:p>
    <w:p w:rsidR="009375F0" w:rsidRPr="00813EC1" w:rsidRDefault="007455EB" w:rsidP="009375F0">
      <w:pPr>
        <w:spacing w:after="240"/>
        <w:jc w:val="center"/>
        <w:rPr>
          <w:color w:val="000000"/>
          <w:sz w:val="23"/>
          <w:szCs w:val="23"/>
        </w:rPr>
      </w:pPr>
      <w:hyperlink r:id="rId5" w:history="1">
        <w:r w:rsidR="009375F0" w:rsidRPr="00813EC1">
          <w:rPr>
            <w:color w:val="000000"/>
            <w:sz w:val="23"/>
            <w:szCs w:val="23"/>
          </w:rPr>
          <w:t xml:space="preserve">Bernard </w:t>
        </w:r>
        <w:proofErr w:type="spellStart"/>
        <w:r w:rsidR="009375F0" w:rsidRPr="00813EC1">
          <w:rPr>
            <w:color w:val="000000"/>
            <w:sz w:val="23"/>
            <w:szCs w:val="23"/>
          </w:rPr>
          <w:t>Parenteau</w:t>
        </w:r>
        <w:proofErr w:type="spellEnd"/>
      </w:hyperlink>
    </w:p>
    <w:p w:rsidR="009375F0" w:rsidRPr="00125008" w:rsidRDefault="009375F0" w:rsidP="009375F0">
      <w:pPr>
        <w:spacing w:after="240"/>
        <w:jc w:val="center"/>
      </w:pPr>
      <w:r w:rsidRPr="00125008">
        <w:rPr>
          <w:b/>
          <w:bCs/>
          <w:color w:val="000000"/>
          <w:sz w:val="23"/>
          <w:szCs w:val="23"/>
        </w:rPr>
        <w:t>Date</w:t>
      </w:r>
    </w:p>
    <w:p w:rsidR="009375F0" w:rsidRDefault="009375F0" w:rsidP="009375F0">
      <w:pPr>
        <w:spacing w:after="240"/>
        <w:jc w:val="center"/>
        <w:rPr>
          <w:color w:val="000000"/>
          <w:sz w:val="23"/>
          <w:szCs w:val="23"/>
        </w:rPr>
      </w:pPr>
      <w:r>
        <w:rPr>
          <w:color w:val="000000"/>
          <w:sz w:val="23"/>
          <w:szCs w:val="23"/>
        </w:rPr>
        <w:t>February</w:t>
      </w:r>
      <w:r w:rsidRPr="00A11F99">
        <w:rPr>
          <w:color w:val="000000"/>
          <w:sz w:val="23"/>
          <w:szCs w:val="23"/>
        </w:rPr>
        <w:t xml:space="preserve"> </w:t>
      </w:r>
      <w:r>
        <w:rPr>
          <w:color w:val="000000"/>
          <w:sz w:val="23"/>
          <w:szCs w:val="23"/>
        </w:rPr>
        <w:t>13</w:t>
      </w:r>
      <w:r w:rsidRPr="00A11F99">
        <w:rPr>
          <w:color w:val="000000"/>
          <w:sz w:val="28"/>
          <w:szCs w:val="28"/>
          <w:vertAlign w:val="superscript"/>
        </w:rPr>
        <w:t xml:space="preserve">th </w:t>
      </w:r>
      <w:r>
        <w:rPr>
          <w:color w:val="000000"/>
          <w:sz w:val="23"/>
          <w:szCs w:val="23"/>
        </w:rPr>
        <w:t>2015</w:t>
      </w:r>
    </w:p>
    <w:p w:rsidR="00567C94" w:rsidRDefault="00567C94"/>
    <w:p w:rsidR="00DB504A" w:rsidRDefault="00DB504A"/>
    <w:p w:rsidR="00DB504A" w:rsidRDefault="00DB504A"/>
    <w:p w:rsidR="00DB504A" w:rsidRDefault="00DB504A"/>
    <w:p w:rsidR="00DB504A" w:rsidRDefault="00DB504A"/>
    <w:p w:rsidR="00DB504A" w:rsidRDefault="00DB504A"/>
    <w:p w:rsidR="00B84196" w:rsidRDefault="00B84196" w:rsidP="00B84196">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Copyright © Flori</w:t>
      </w:r>
      <w:r>
        <w:rPr>
          <w:rFonts w:ascii="Times New Roman" w:eastAsia="Times New Roman" w:hAnsi="Times New Roman" w:cs="Times New Roman"/>
        </w:rPr>
        <w:t>da International University 2015</w:t>
      </w:r>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Pr="00804B83" w:rsidRDefault="00B84196" w:rsidP="00B84196">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lastRenderedPageBreak/>
        <w:t>ABSTRACT</w:t>
      </w:r>
    </w:p>
    <w:p w:rsidR="00B84196" w:rsidRDefault="00B84196" w:rsidP="00B8419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Virtual Queue System will be designed </w:t>
      </w:r>
      <w:r w:rsidRPr="00020FC2">
        <w:rPr>
          <w:rFonts w:ascii="Times New Roman" w:eastAsia="Times New Roman" w:hAnsi="Times New Roman" w:cs="Times New Roman"/>
        </w:rPr>
        <w:t>for theme parks and other businesses that have multiple rides or events for which patrons typically wait in line. The idea is that both the theme park and the patron would benefit by the patrons walking around the park (and maybe spending money) rather than standing in line.</w:t>
      </w:r>
    </w:p>
    <w:p w:rsidR="00B84196" w:rsidRPr="00804B83" w:rsidRDefault="00B84196" w:rsidP="00B84196">
      <w:pPr>
        <w:pStyle w:val="Standard"/>
        <w:spacing w:after="240" w:line="360" w:lineRule="auto"/>
      </w:pPr>
      <w:r w:rsidRPr="00804B83">
        <w:rPr>
          <w:rFonts w:ascii="Times New Roman" w:eastAsia="Times New Roman" w:hAnsi="Times New Roman" w:cs="Times New Roman"/>
        </w:rPr>
        <w:t xml:space="preserve">The Feasibility Study and Project Plan document gives an introduction to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System. Chapter 1</w:t>
      </w:r>
      <w:r>
        <w:rPr>
          <w:rFonts w:ascii="Times New Roman" w:eastAsia="Times New Roman" w:hAnsi="Times New Roman" w:cs="Times New Roman"/>
        </w:rPr>
        <w:t xml:space="preserve"> gives a</w:t>
      </w:r>
      <w:r w:rsidRPr="00804B83">
        <w:rPr>
          <w:rFonts w:ascii="Times New Roman" w:eastAsia="Times New Roman" w:hAnsi="Times New Roman" w:cs="Times New Roman"/>
        </w:rPr>
        <w:t xml:space="preserve"> basic </w:t>
      </w:r>
      <w:r>
        <w:rPr>
          <w:rFonts w:ascii="Times New Roman" w:eastAsia="Times New Roman" w:hAnsi="Times New Roman" w:cs="Times New Roman"/>
        </w:rPr>
        <w:t>introduction</w:t>
      </w:r>
      <w:r w:rsidRPr="00804B83">
        <w:rPr>
          <w:rFonts w:ascii="Times New Roman" w:eastAsia="Times New Roman" w:hAnsi="Times New Roman" w:cs="Times New Roman"/>
        </w:rPr>
        <w:t xml:space="preserve"> about the Virtual </w:t>
      </w:r>
      <w:r>
        <w:rPr>
          <w:rFonts w:ascii="Times New Roman" w:eastAsia="Times New Roman" w:hAnsi="Times New Roman" w:cs="Times New Roman"/>
        </w:rPr>
        <w:t>Queue System</w:t>
      </w:r>
      <w:r w:rsidRPr="00804B83">
        <w:rPr>
          <w:rFonts w:ascii="Times New Roman" w:eastAsia="Times New Roman" w:hAnsi="Times New Roman" w:cs="Times New Roman"/>
        </w:rPr>
        <w:t>, including the problem definition, background on the problem, definition of important terms, and an overview of the document. Chapter 2</w:t>
      </w:r>
      <w:r>
        <w:rPr>
          <w:rFonts w:ascii="Times New Roman" w:eastAsia="Times New Roman" w:hAnsi="Times New Roman" w:cs="Times New Roman"/>
        </w:rPr>
        <w:t xml:space="preserve"> introduces</w:t>
      </w:r>
      <w:r w:rsidRPr="00804B83">
        <w:rPr>
          <w:rFonts w:ascii="Times New Roman" w:eastAsia="Times New Roman" w:hAnsi="Times New Roman" w:cs="Times New Roman"/>
        </w:rPr>
        <w:t xml:space="preserve"> the purpose of our system</w:t>
      </w:r>
      <w:r>
        <w:rPr>
          <w:rFonts w:ascii="Times New Roman" w:eastAsia="Times New Roman" w:hAnsi="Times New Roman" w:cs="Times New Roman"/>
        </w:rPr>
        <w:t xml:space="preserve"> since there is not an actual system</w:t>
      </w:r>
      <w:r w:rsidRPr="00804B83">
        <w:rPr>
          <w:rFonts w:ascii="Times New Roman" w:eastAsia="Times New Roman" w:hAnsi="Times New Roman" w:cs="Times New Roman"/>
        </w:rPr>
        <w:t>, and</w:t>
      </w:r>
      <w:r>
        <w:rPr>
          <w:rFonts w:ascii="Times New Roman" w:eastAsia="Times New Roman" w:hAnsi="Times New Roman" w:cs="Times New Roman"/>
        </w:rPr>
        <w:t xml:space="preserve"> it will also list</w:t>
      </w:r>
      <w:r w:rsidRPr="00804B83">
        <w:rPr>
          <w:rFonts w:ascii="Times New Roman" w:eastAsia="Times New Roman" w:hAnsi="Times New Roman" w:cs="Times New Roman"/>
        </w:rPr>
        <w:t xml:space="preserve"> </w:t>
      </w:r>
      <w:r>
        <w:rPr>
          <w:rFonts w:ascii="Times New Roman" w:eastAsia="Times New Roman" w:hAnsi="Times New Roman" w:cs="Times New Roman"/>
        </w:rPr>
        <w:t xml:space="preserve">the high-level user requirements along with an analysis </w:t>
      </w:r>
      <w:r w:rsidRPr="00804B83">
        <w:rPr>
          <w:rFonts w:ascii="Times New Roman" w:eastAsia="Times New Roman" w:hAnsi="Times New Roman" w:cs="Times New Roman"/>
        </w:rPr>
        <w:t>of alternative solutions to the problem.</w:t>
      </w:r>
      <w:r>
        <w:t xml:space="preserve"> </w:t>
      </w:r>
      <w:r>
        <w:rPr>
          <w:rFonts w:ascii="Times New Roman" w:eastAsia="Times New Roman" w:hAnsi="Times New Roman" w:cs="Times New Roman"/>
        </w:rPr>
        <w:t xml:space="preserve">Chapter 3 includes the </w:t>
      </w:r>
      <w:r w:rsidRPr="00804B83">
        <w:rPr>
          <w:rFonts w:ascii="Times New Roman" w:eastAsia="Times New Roman" w:hAnsi="Times New Roman" w:cs="Times New Roman"/>
        </w:rPr>
        <w:t>Project Plan,</w:t>
      </w:r>
      <w:r>
        <w:rPr>
          <w:rFonts w:ascii="Times New Roman" w:eastAsia="Times New Roman" w:hAnsi="Times New Roman" w:cs="Times New Roman"/>
        </w:rPr>
        <w:t xml:space="preserve"> which</w:t>
      </w:r>
      <w:r w:rsidRPr="00804B83">
        <w:rPr>
          <w:rFonts w:ascii="Times New Roman" w:eastAsia="Times New Roman" w:hAnsi="Times New Roman" w:cs="Times New Roman"/>
        </w:rPr>
        <w:t xml:space="preserve"> </w:t>
      </w:r>
      <w:r>
        <w:rPr>
          <w:rFonts w:ascii="Times New Roman" w:eastAsia="Times New Roman" w:hAnsi="Times New Roman" w:cs="Times New Roman"/>
        </w:rPr>
        <w:t>contains</w:t>
      </w:r>
      <w:r w:rsidRPr="00804B83">
        <w:rPr>
          <w:rFonts w:ascii="Times New Roman" w:eastAsia="Times New Roman" w:hAnsi="Times New Roman" w:cs="Times New Roman"/>
        </w:rPr>
        <w:t xml:space="preserve"> project management concepts of the project, hardware and software resources used</w:t>
      </w:r>
      <w:r>
        <w:rPr>
          <w:rFonts w:ascii="Times New Roman" w:eastAsia="Times New Roman" w:hAnsi="Times New Roman" w:cs="Times New Roman"/>
        </w:rPr>
        <w:t>, and</w:t>
      </w:r>
      <w:r w:rsidRPr="00804B83">
        <w:rPr>
          <w:rFonts w:ascii="Times New Roman" w:eastAsia="Times New Roman" w:hAnsi="Times New Roman" w:cs="Times New Roman"/>
        </w:rPr>
        <w:t xml:space="preserve"> </w:t>
      </w:r>
      <w:r>
        <w:rPr>
          <w:rFonts w:ascii="Times New Roman" w:eastAsia="Times New Roman" w:hAnsi="Times New Roman" w:cs="Times New Roman"/>
        </w:rPr>
        <w:t>mention the</w:t>
      </w:r>
      <w:r w:rsidRPr="00804B83">
        <w:rPr>
          <w:rFonts w:ascii="Times New Roman" w:eastAsia="Times New Roman" w:hAnsi="Times New Roman" w:cs="Times New Roman"/>
        </w:rPr>
        <w:t xml:space="preserve"> tasks, milestones, and deliverables. Chapter 4</w:t>
      </w:r>
      <w:r>
        <w:rPr>
          <w:rFonts w:ascii="Times New Roman" w:eastAsia="Times New Roman" w:hAnsi="Times New Roman" w:cs="Times New Roman"/>
        </w:rPr>
        <w:t xml:space="preserve"> covers</w:t>
      </w:r>
      <w:r w:rsidRPr="00804B83">
        <w:rPr>
          <w:rFonts w:ascii="Times New Roman" w:eastAsia="Times New Roman" w:hAnsi="Times New Roman" w:cs="Times New Roman"/>
        </w:rPr>
        <w:t xml:space="preserve"> </w:t>
      </w:r>
      <w:r>
        <w:rPr>
          <w:rFonts w:ascii="Times New Roman" w:eastAsia="Times New Roman" w:hAnsi="Times New Roman" w:cs="Times New Roman"/>
        </w:rPr>
        <w:t>different charts and information of the project</w:t>
      </w:r>
      <w:r w:rsidRPr="00804B83">
        <w:rPr>
          <w:rFonts w:ascii="Times New Roman" w:eastAsia="Times New Roman" w:hAnsi="Times New Roman" w:cs="Times New Roman"/>
        </w:rPr>
        <w:t>, a fe</w:t>
      </w:r>
      <w:r>
        <w:rPr>
          <w:rFonts w:ascii="Times New Roman" w:eastAsia="Times New Roman" w:hAnsi="Times New Roman" w:cs="Times New Roman"/>
        </w:rPr>
        <w:t>asibility and</w:t>
      </w:r>
      <w:r w:rsidRPr="00804B83">
        <w:rPr>
          <w:rFonts w:ascii="Times New Roman" w:eastAsia="Times New Roman" w:hAnsi="Times New Roman" w:cs="Times New Roman"/>
        </w:rPr>
        <w:t xml:space="preserve"> cost matrix, and a diary </w:t>
      </w:r>
      <w:r>
        <w:rPr>
          <w:rFonts w:ascii="Times New Roman" w:eastAsia="Times New Roman" w:hAnsi="Times New Roman" w:cs="Times New Roman"/>
        </w:rPr>
        <w:t>of meetings. Finally, Chapter 5 contains</w:t>
      </w:r>
      <w:r w:rsidRPr="00804B83">
        <w:rPr>
          <w:rFonts w:ascii="Times New Roman" w:eastAsia="Times New Roman" w:hAnsi="Times New Roman" w:cs="Times New Roman"/>
        </w:rPr>
        <w:t xml:space="preserve"> references </w:t>
      </w:r>
      <w:r>
        <w:rPr>
          <w:rFonts w:ascii="Times New Roman" w:eastAsia="Times New Roman" w:hAnsi="Times New Roman" w:cs="Times New Roman"/>
        </w:rPr>
        <w:t xml:space="preserve">to any other </w:t>
      </w:r>
      <w:r w:rsidRPr="00804B83">
        <w:rPr>
          <w:rFonts w:ascii="Times New Roman" w:eastAsia="Times New Roman" w:hAnsi="Times New Roman" w:cs="Times New Roman"/>
        </w:rPr>
        <w:t>documents that have been used for reference.</w:t>
      </w:r>
    </w:p>
    <w:p w:rsidR="00B84196" w:rsidRDefault="00B84196"/>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rsidP="00826F60">
      <w:pPr>
        <w:pStyle w:val="Standard"/>
        <w:spacing w:after="240"/>
        <w:ind w:left="360"/>
        <w:rPr>
          <w:rFonts w:asciiTheme="minorHAnsi" w:eastAsiaTheme="minorHAnsi" w:hAnsiTheme="minorHAnsi" w:cstheme="minorBidi"/>
          <w:color w:val="auto"/>
        </w:rPr>
      </w:pPr>
    </w:p>
    <w:p w:rsidR="00826F60" w:rsidRPr="00804B83" w:rsidRDefault="00826F60" w:rsidP="00826F60">
      <w:pPr>
        <w:pStyle w:val="Standard"/>
        <w:spacing w:after="240"/>
        <w:ind w:left="36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CONTEXT</w:t>
      </w:r>
    </w:p>
    <w:p w:rsidR="001E294B" w:rsidRDefault="001E294B" w:rsidP="001E294B">
      <w:pPr>
        <w:numPr>
          <w:ilvl w:val="0"/>
          <w:numId w:val="3"/>
        </w:numPr>
        <w:spacing w:before="120" w:after="120" w:line="240" w:lineRule="auto"/>
      </w:pPr>
      <w:r w:rsidRPr="00743110">
        <w:t>Introduction</w:t>
      </w:r>
    </w:p>
    <w:p w:rsidR="001E294B" w:rsidRPr="00743110" w:rsidRDefault="001E294B" w:rsidP="001E294B">
      <w:pPr>
        <w:numPr>
          <w:ilvl w:val="1"/>
          <w:numId w:val="3"/>
        </w:numPr>
        <w:spacing w:before="120" w:after="120" w:line="240" w:lineRule="auto"/>
      </w:pPr>
      <w:r>
        <w:t>Problem Definition.</w:t>
      </w:r>
    </w:p>
    <w:p w:rsidR="001E294B" w:rsidRPr="00743110" w:rsidRDefault="001E294B" w:rsidP="001E294B">
      <w:pPr>
        <w:numPr>
          <w:ilvl w:val="1"/>
          <w:numId w:val="3"/>
        </w:numPr>
        <w:spacing w:before="120" w:after="120" w:line="240" w:lineRule="auto"/>
      </w:pPr>
      <w:r w:rsidRPr="00743110">
        <w:t>Scope of system</w:t>
      </w:r>
      <w:r>
        <w:t>.</w:t>
      </w:r>
    </w:p>
    <w:p w:rsidR="001E294B" w:rsidRPr="00743110" w:rsidRDefault="001E294B" w:rsidP="001E294B">
      <w:pPr>
        <w:numPr>
          <w:ilvl w:val="1"/>
          <w:numId w:val="3"/>
        </w:numPr>
        <w:spacing w:before="120" w:after="120" w:line="240" w:lineRule="auto"/>
      </w:pPr>
      <w:r>
        <w:t xml:space="preserve">Terminology - </w:t>
      </w:r>
      <w:r w:rsidRPr="00743110">
        <w:t>Definitions, acronyms, and abbreviations</w:t>
      </w:r>
      <w:r>
        <w:t>.</w:t>
      </w:r>
    </w:p>
    <w:p w:rsidR="001E294B" w:rsidRPr="00743110" w:rsidRDefault="001E294B" w:rsidP="001E294B">
      <w:pPr>
        <w:numPr>
          <w:ilvl w:val="1"/>
          <w:numId w:val="3"/>
        </w:numPr>
        <w:spacing w:before="120" w:after="120" w:line="240" w:lineRule="auto"/>
      </w:pPr>
      <w:r w:rsidRPr="00743110">
        <w:t>Overview of document</w:t>
      </w:r>
      <w:r w:rsidR="00826F60">
        <w:t xml:space="preserve"> </w:t>
      </w:r>
    </w:p>
    <w:p w:rsidR="001E294B" w:rsidRDefault="001E294B" w:rsidP="001E294B">
      <w:pPr>
        <w:numPr>
          <w:ilvl w:val="0"/>
          <w:numId w:val="3"/>
        </w:numPr>
        <w:spacing w:before="120" w:after="120" w:line="240" w:lineRule="auto"/>
      </w:pPr>
      <w:r w:rsidRPr="007553F2">
        <w:t>Current System</w:t>
      </w:r>
    </w:p>
    <w:p w:rsidR="001E294B" w:rsidRDefault="001E294B" w:rsidP="001E294B">
      <w:pPr>
        <w:numPr>
          <w:ilvl w:val="0"/>
          <w:numId w:val="3"/>
        </w:numPr>
        <w:spacing w:before="120" w:after="120" w:line="240" w:lineRule="auto"/>
      </w:pPr>
      <w:r>
        <w:t>Proposed S</w:t>
      </w:r>
      <w:r w:rsidRPr="007553F2">
        <w:t>ystem</w:t>
      </w:r>
      <w:r>
        <w:t xml:space="preserve"> Requirements</w:t>
      </w:r>
    </w:p>
    <w:p w:rsidR="001E294B" w:rsidRDefault="001E294B" w:rsidP="001E294B">
      <w:pPr>
        <w:numPr>
          <w:ilvl w:val="1"/>
          <w:numId w:val="3"/>
        </w:numPr>
        <w:spacing w:before="120" w:after="120" w:line="240" w:lineRule="auto"/>
      </w:pPr>
      <w:r>
        <w:t>Functional R</w:t>
      </w:r>
      <w:r w:rsidRPr="007553F2">
        <w:t>eq</w:t>
      </w:r>
      <w:r>
        <w:t xml:space="preserve">uirements </w:t>
      </w:r>
    </w:p>
    <w:p w:rsidR="001E294B" w:rsidRDefault="001E294B" w:rsidP="001E294B">
      <w:pPr>
        <w:numPr>
          <w:ilvl w:val="1"/>
          <w:numId w:val="3"/>
        </w:numPr>
        <w:spacing w:before="120" w:after="120" w:line="240" w:lineRule="auto"/>
      </w:pPr>
      <w:r>
        <w:t>Analysis of System Requirements</w:t>
      </w:r>
    </w:p>
    <w:p w:rsidR="001E294B" w:rsidRDefault="001E294B" w:rsidP="001E294B">
      <w:pPr>
        <w:numPr>
          <w:ilvl w:val="2"/>
          <w:numId w:val="3"/>
        </w:numPr>
        <w:spacing w:before="120" w:after="120" w:line="240" w:lineRule="auto"/>
      </w:pPr>
      <w:r>
        <w:t>Scenarios</w:t>
      </w:r>
    </w:p>
    <w:p w:rsidR="001E294B" w:rsidRDefault="001E294B" w:rsidP="001E294B">
      <w:pPr>
        <w:numPr>
          <w:ilvl w:val="2"/>
          <w:numId w:val="3"/>
        </w:numPr>
        <w:spacing w:before="120" w:after="120" w:line="240" w:lineRule="auto"/>
      </w:pPr>
      <w:r>
        <w:t>Use case model</w:t>
      </w:r>
    </w:p>
    <w:p w:rsidR="001E294B" w:rsidRDefault="001E294B" w:rsidP="001E294B">
      <w:pPr>
        <w:numPr>
          <w:ilvl w:val="2"/>
          <w:numId w:val="3"/>
        </w:numPr>
        <w:spacing w:before="120" w:after="120" w:line="240" w:lineRule="auto"/>
      </w:pPr>
      <w:r>
        <w:t>Static model e.g., object diagrams, class diagram</w:t>
      </w:r>
    </w:p>
    <w:p w:rsidR="001E294B" w:rsidRDefault="001E294B" w:rsidP="001E294B">
      <w:pPr>
        <w:numPr>
          <w:ilvl w:val="2"/>
          <w:numId w:val="3"/>
        </w:numPr>
        <w:spacing w:before="120" w:after="120" w:line="240" w:lineRule="auto"/>
      </w:pPr>
      <w:r>
        <w:t>Dynamic model e.g., sequence diagrams or state machines</w:t>
      </w:r>
    </w:p>
    <w:p w:rsidR="001E294B" w:rsidRDefault="001E294B" w:rsidP="001E294B">
      <w:pPr>
        <w:numPr>
          <w:ilvl w:val="0"/>
          <w:numId w:val="3"/>
        </w:numPr>
        <w:spacing w:before="120" w:after="120" w:line="240" w:lineRule="auto"/>
      </w:pPr>
      <w:r w:rsidRPr="007553F2">
        <w:t>Glossary</w:t>
      </w:r>
      <w:r>
        <w:t xml:space="preserve"> - </w:t>
      </w:r>
      <w:r w:rsidRPr="008E35DF">
        <w:t>define terms used in document, especially domain specific terms.</w:t>
      </w:r>
    </w:p>
    <w:p w:rsidR="001E294B" w:rsidRDefault="001E294B" w:rsidP="001E294B">
      <w:pPr>
        <w:numPr>
          <w:ilvl w:val="0"/>
          <w:numId w:val="3"/>
        </w:numPr>
        <w:spacing w:before="120" w:after="120" w:line="240" w:lineRule="auto"/>
      </w:pPr>
      <w:r w:rsidRPr="007553F2">
        <w:t>Appendix</w:t>
      </w:r>
    </w:p>
    <w:p w:rsidR="001E294B" w:rsidRDefault="001E294B" w:rsidP="001E294B">
      <w:pPr>
        <w:numPr>
          <w:ilvl w:val="1"/>
          <w:numId w:val="3"/>
        </w:numPr>
        <w:spacing w:before="120" w:after="120" w:line="240" w:lineRule="auto"/>
      </w:pPr>
      <w:r>
        <w:t xml:space="preserve">Appendix A - Complete use cases </w:t>
      </w:r>
    </w:p>
    <w:p w:rsidR="001E294B" w:rsidRDefault="001E294B" w:rsidP="001E294B">
      <w:pPr>
        <w:numPr>
          <w:ilvl w:val="1"/>
          <w:numId w:val="3"/>
        </w:numPr>
        <w:spacing w:before="120" w:after="120" w:line="240" w:lineRule="auto"/>
      </w:pPr>
      <w:r>
        <w:t>Appendix B - Use case diagram using UML</w:t>
      </w:r>
    </w:p>
    <w:p w:rsidR="001E294B" w:rsidRDefault="001E294B" w:rsidP="001E294B">
      <w:pPr>
        <w:numPr>
          <w:ilvl w:val="1"/>
          <w:numId w:val="3"/>
        </w:numPr>
        <w:spacing w:before="120" w:after="120" w:line="240" w:lineRule="auto"/>
      </w:pPr>
      <w:r>
        <w:t>Appendix C - Static UML diagram</w:t>
      </w:r>
    </w:p>
    <w:p w:rsidR="001E294B" w:rsidRDefault="001E294B" w:rsidP="001E294B">
      <w:pPr>
        <w:numPr>
          <w:ilvl w:val="1"/>
          <w:numId w:val="3"/>
        </w:numPr>
        <w:spacing w:before="120" w:after="120" w:line="240" w:lineRule="auto"/>
      </w:pPr>
      <w:r>
        <w:t>Appendix D - Dynamic UML diagrams</w:t>
      </w:r>
    </w:p>
    <w:p w:rsidR="001E294B" w:rsidRDefault="001E294B" w:rsidP="001E294B">
      <w:pPr>
        <w:numPr>
          <w:ilvl w:val="1"/>
          <w:numId w:val="3"/>
        </w:numPr>
        <w:spacing w:before="120" w:after="120" w:line="240" w:lineRule="auto"/>
      </w:pPr>
      <w:r>
        <w:t>Appendix E - User Interface designs.</w:t>
      </w:r>
    </w:p>
    <w:p w:rsidR="001E294B" w:rsidRDefault="001E294B" w:rsidP="001E294B">
      <w:pPr>
        <w:numPr>
          <w:ilvl w:val="1"/>
          <w:numId w:val="3"/>
        </w:numPr>
        <w:spacing w:before="120" w:after="120" w:line="240" w:lineRule="auto"/>
      </w:pPr>
      <w:r>
        <w:t>Appendix F - Diary of meeting and tasks.</w:t>
      </w:r>
    </w:p>
    <w:p w:rsidR="001E294B" w:rsidRDefault="001E294B" w:rsidP="001E294B">
      <w:pPr>
        <w:numPr>
          <w:ilvl w:val="0"/>
          <w:numId w:val="3"/>
        </w:numPr>
        <w:spacing w:before="120" w:after="120" w:line="240" w:lineRule="auto"/>
      </w:pPr>
      <w:r>
        <w:t>References</w:t>
      </w:r>
    </w:p>
    <w:p w:rsidR="001E294B" w:rsidRDefault="001E294B"/>
    <w:p w:rsidR="00154E07" w:rsidRDefault="00154E07"/>
    <w:p w:rsidR="00154E07" w:rsidRDefault="00154E07"/>
    <w:p w:rsidR="00154E07" w:rsidRDefault="00154E07"/>
    <w:p w:rsidR="00154E07" w:rsidRDefault="00154E07"/>
    <w:p w:rsidR="00903DB9" w:rsidRPr="002C37EA" w:rsidRDefault="00903DB9" w:rsidP="00903DB9">
      <w:pPr>
        <w:pStyle w:val="Heading1"/>
        <w:rPr>
          <w:rFonts w:ascii="Times New Roman" w:hAnsi="Times New Roman"/>
          <w:color w:val="4F81BD"/>
        </w:rPr>
      </w:pPr>
      <w:bookmarkStart w:id="0" w:name="_Toc271467474"/>
      <w:bookmarkStart w:id="1" w:name="_Toc271543151"/>
      <w:bookmarkStart w:id="2" w:name="_Toc271715735"/>
      <w:bookmarkStart w:id="3" w:name="_Toc271735369"/>
      <w:bookmarkStart w:id="4" w:name="_Toc279763906"/>
      <w:r w:rsidRPr="00CA1E18">
        <w:rPr>
          <w:rFonts w:ascii="Times New Roman" w:hAnsi="Times New Roman"/>
          <w:color w:val="4F81BD"/>
        </w:rPr>
        <w:lastRenderedPageBreak/>
        <w:t>1. Introduction</w:t>
      </w:r>
      <w:bookmarkEnd w:id="0"/>
      <w:bookmarkEnd w:id="1"/>
      <w:bookmarkEnd w:id="2"/>
      <w:bookmarkEnd w:id="3"/>
      <w:bookmarkEnd w:id="4"/>
    </w:p>
    <w:p w:rsidR="00903DB9" w:rsidRDefault="00903DB9" w:rsidP="00903DB9">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Pr>
          <w:color w:val="000000"/>
          <w:sz w:val="22"/>
          <w:szCs w:val="22"/>
        </w:rPr>
        <w:t xml:space="preserve"> Following, the design methodology used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903DB9" w:rsidRPr="00804B83" w:rsidRDefault="00903DB9" w:rsidP="00903DB9">
      <w:pPr>
        <w:pStyle w:val="Heading2"/>
        <w:spacing w:before="360" w:after="240"/>
      </w:pPr>
      <w:bookmarkStart w:id="5" w:name="_Toc271792562"/>
      <w:bookmarkStart w:id="6" w:name="_Toc279763907"/>
      <w:r w:rsidRPr="009C104B">
        <w:rPr>
          <w:rFonts w:ascii="Times New Roman" w:eastAsia="Times New Roman" w:hAnsi="Times New Roman"/>
        </w:rPr>
        <w:t>1.1.   Problem definition</w:t>
      </w:r>
      <w:bookmarkEnd w:id="5"/>
      <w:bookmarkEnd w:id="6"/>
    </w:p>
    <w:p w:rsidR="00903DB9" w:rsidRPr="001443F1" w:rsidRDefault="00903DB9" w:rsidP="00903DB9">
      <w:pPr>
        <w:widowControl w:val="0"/>
        <w:autoSpaceDE w:val="0"/>
        <w:autoSpaceDN w:val="0"/>
        <w:adjustRightInd w:val="0"/>
        <w:spacing w:after="320" w:line="360" w:lineRule="auto"/>
        <w:rPr>
          <w:rFonts w:eastAsia="Arial"/>
          <w:color w:val="000000"/>
        </w:rPr>
      </w:pPr>
      <w:bookmarkStart w:id="7" w:name="_Toc271467476"/>
      <w:bookmarkStart w:id="8" w:name="_Toc271543153"/>
      <w:r w:rsidRPr="001443F1">
        <w:rPr>
          <w:rFonts w:eastAsia="Arial"/>
          <w:color w:val="000000"/>
        </w:rPr>
        <w:t>When going to a park, or to any other venue that provides multiple recurring rides or events, customers typically wait in line until is time for them to go into the ride or event. This is definitely time consuming</w:t>
      </w:r>
      <w:r>
        <w:rPr>
          <w:rFonts w:eastAsia="Arial"/>
          <w:color w:val="000000"/>
        </w:rPr>
        <w:t xml:space="preserve"> for that venue user</w:t>
      </w:r>
      <w:r w:rsidRPr="001443F1">
        <w:rPr>
          <w:rFonts w:eastAsia="Arial"/>
          <w:color w:val="000000"/>
        </w:rPr>
        <w:t xml:space="preserve">, since one could be doing something else like be walking around, buying souvenirs, or food, or going perhaps to another ride or event. </w:t>
      </w:r>
      <w:r>
        <w:rPr>
          <w:rFonts w:eastAsia="Arial"/>
          <w:color w:val="000000"/>
        </w:rPr>
        <w:t xml:space="preserve">In addition, nobody likes to wait in line, even if venue users could just sit on a bench to relax, imagine the satisfaction. On the business side, the venue </w:t>
      </w:r>
      <w:r w:rsidRPr="001443F1">
        <w:rPr>
          <w:rFonts w:eastAsia="Arial"/>
          <w:color w:val="000000"/>
        </w:rPr>
        <w:t xml:space="preserve">is making money for that specific ride/event, but is losing potential additional sales by </w:t>
      </w:r>
      <w:r>
        <w:rPr>
          <w:rFonts w:eastAsia="Arial"/>
          <w:color w:val="000000"/>
        </w:rPr>
        <w:t xml:space="preserve">having that customer in line </w:t>
      </w:r>
      <w:r w:rsidRPr="001443F1">
        <w:rPr>
          <w:rFonts w:eastAsia="Arial"/>
          <w:color w:val="000000"/>
        </w:rPr>
        <w:t>rather than walking around the venue visiting other areas of the venue</w:t>
      </w:r>
      <w:r>
        <w:rPr>
          <w:rFonts w:eastAsia="Arial"/>
          <w:color w:val="000000"/>
        </w:rPr>
        <w:t xml:space="preserve"> like restaurants or shops</w:t>
      </w:r>
      <w:r w:rsidRPr="001443F1">
        <w:rPr>
          <w:rFonts w:eastAsia="Arial"/>
          <w:color w:val="000000"/>
        </w:rPr>
        <w:t>.</w:t>
      </w:r>
    </w:p>
    <w:p w:rsidR="00903DB9" w:rsidRDefault="00903DB9" w:rsidP="00903DB9">
      <w:pPr>
        <w:widowControl w:val="0"/>
        <w:autoSpaceDE w:val="0"/>
        <w:autoSpaceDN w:val="0"/>
        <w:adjustRightInd w:val="0"/>
        <w:spacing w:after="320" w:line="360" w:lineRule="auto"/>
        <w:rPr>
          <w:rFonts w:eastAsia="Arial"/>
          <w:color w:val="000000"/>
        </w:rPr>
      </w:pPr>
      <w:r w:rsidRPr="001443F1">
        <w:rPr>
          <w:rFonts w:eastAsia="Arial"/>
          <w:color w:val="000000"/>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rPr>
        <w:t xml:space="preserve">, </w:t>
      </w:r>
      <w:proofErr w:type="spellStart"/>
      <w:r>
        <w:rPr>
          <w:rFonts w:eastAsia="Arial"/>
          <w:color w:val="000000"/>
        </w:rPr>
        <w:t>event</w:t>
      </w:r>
      <w:proofErr w:type="spellEnd"/>
      <w:r>
        <w:rPr>
          <w:rFonts w:eastAsia="Arial"/>
          <w:color w:val="000000"/>
        </w:rPr>
        <w:t xml:space="preserve"> if they can sit and relax, imagine the satisfaction</w:t>
      </w:r>
      <w:r w:rsidRPr="001443F1">
        <w:rPr>
          <w:rFonts w:eastAsia="Arial"/>
          <w:color w:val="000000"/>
        </w:rPr>
        <w:t>. In addition, the system will keep information about</w:t>
      </w:r>
      <w:r>
        <w:rPr>
          <w:rFonts w:eastAsia="Arial"/>
          <w:color w:val="000000"/>
        </w:rPr>
        <w:t xml:space="preserve"> all available rides at the park, and </w:t>
      </w:r>
      <w:r w:rsidRPr="001443F1">
        <w:rPr>
          <w:rFonts w:eastAsia="Arial"/>
          <w:color w:val="000000"/>
        </w:rPr>
        <w:t>allow the customers to sign in to different events or rides</w:t>
      </w:r>
      <w:r>
        <w:rPr>
          <w:rFonts w:eastAsia="Arial"/>
          <w:color w:val="000000"/>
        </w:rPr>
        <w:t>, and the respective waiting time per each one</w:t>
      </w:r>
      <w:r w:rsidRPr="001443F1">
        <w:rPr>
          <w:rFonts w:eastAsia="Arial"/>
          <w:color w:val="000000"/>
        </w:rPr>
        <w:t>.</w:t>
      </w:r>
      <w:r>
        <w:rPr>
          <w:rFonts w:eastAsia="Arial"/>
          <w:color w:val="000000"/>
        </w:rPr>
        <w:t xml:space="preserve"> They will also be able to add rides to their account and delete any ride if they decide to do so; if not, they will be notified as their time for that specific ride approaches. Also, once the time for the ride comes up, venue users will be automatically </w:t>
      </w:r>
      <w:proofErr w:type="spellStart"/>
      <w:r>
        <w:rPr>
          <w:rFonts w:eastAsia="Arial"/>
          <w:color w:val="000000"/>
        </w:rPr>
        <w:t>dequeue</w:t>
      </w:r>
      <w:proofErr w:type="spellEnd"/>
      <w:r>
        <w:rPr>
          <w:rFonts w:eastAsia="Arial"/>
          <w:color w:val="000000"/>
        </w:rPr>
        <w:t xml:space="preserve"> from that ride. It will also provide more functionalities, like reset password and create account for a regular user, and the admin will be able to edit, enable and disable venue users’ account. </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t>1.</w:t>
      </w:r>
      <w:r>
        <w:rPr>
          <w:rFonts w:ascii="Times New Roman" w:eastAsia="Times New Roman" w:hAnsi="Times New Roman"/>
        </w:rPr>
        <w:t>2</w:t>
      </w:r>
      <w:r w:rsidRPr="009C104B">
        <w:rPr>
          <w:rFonts w:ascii="Times New Roman" w:eastAsia="Times New Roman" w:hAnsi="Times New Roman"/>
        </w:rPr>
        <w:t xml:space="preserve">.   </w:t>
      </w:r>
      <w:r>
        <w:rPr>
          <w:rFonts w:ascii="Times New Roman" w:eastAsia="Times New Roman" w:hAnsi="Times New Roman"/>
        </w:rPr>
        <w:t>Scope of System</w:t>
      </w:r>
    </w:p>
    <w:p w:rsidR="00903DB9" w:rsidRDefault="00903DB9" w:rsidP="00903DB9">
      <w:r>
        <w:t>SOMETHING HERE</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lastRenderedPageBreak/>
        <w:t>1.</w:t>
      </w:r>
      <w:r>
        <w:rPr>
          <w:rFonts w:ascii="Times New Roman" w:eastAsia="Times New Roman" w:hAnsi="Times New Roman"/>
        </w:rPr>
        <w:t>3</w:t>
      </w:r>
      <w:r w:rsidRPr="009C104B">
        <w:rPr>
          <w:rFonts w:ascii="Times New Roman" w:eastAsia="Times New Roman" w:hAnsi="Times New Roman"/>
        </w:rPr>
        <w:t xml:space="preserve">.   </w:t>
      </w:r>
      <w:r w:rsidR="00652979">
        <w:rPr>
          <w:rFonts w:ascii="Times New Roman" w:eastAsia="Times New Roman" w:hAnsi="Times New Roman"/>
        </w:rPr>
        <w:t>Terminology</w:t>
      </w:r>
    </w:p>
    <w:p w:rsidR="00652979" w:rsidRPr="00743110" w:rsidRDefault="00652979" w:rsidP="00652979">
      <w:pPr>
        <w:spacing w:before="120" w:after="120" w:line="240" w:lineRule="auto"/>
        <w:ind w:left="792"/>
      </w:pPr>
      <w:r w:rsidRPr="00743110">
        <w:t>Definitions, acronyms, and abbreviations</w:t>
      </w:r>
      <w:r>
        <w:t>.</w:t>
      </w:r>
    </w:p>
    <w:p w:rsidR="00652979" w:rsidRPr="00652979" w:rsidRDefault="00652979" w:rsidP="00652979"/>
    <w:p w:rsidR="00652979" w:rsidRPr="002C37EA" w:rsidRDefault="00652979" w:rsidP="00652979">
      <w:pPr>
        <w:pStyle w:val="Heading1"/>
        <w:rPr>
          <w:rFonts w:ascii="Times New Roman" w:hAnsi="Times New Roman"/>
          <w:color w:val="4F81BD"/>
        </w:rPr>
      </w:pPr>
      <w:r>
        <w:rPr>
          <w:rFonts w:ascii="Times New Roman" w:hAnsi="Times New Roman"/>
          <w:color w:val="4F81BD"/>
        </w:rPr>
        <w:t>2</w:t>
      </w:r>
      <w:r w:rsidRPr="00CA1E18">
        <w:rPr>
          <w:rFonts w:ascii="Times New Roman" w:hAnsi="Times New Roman"/>
          <w:color w:val="4F81BD"/>
        </w:rPr>
        <w:t xml:space="preserve">. </w:t>
      </w:r>
      <w:r>
        <w:rPr>
          <w:rFonts w:ascii="Times New Roman" w:hAnsi="Times New Roman"/>
          <w:color w:val="4F81BD"/>
        </w:rPr>
        <w:t>Current System (limitation and problems)</w:t>
      </w:r>
    </w:p>
    <w:p w:rsidR="00903DB9" w:rsidRPr="00903DB9" w:rsidRDefault="00903DB9" w:rsidP="00903DB9"/>
    <w:p w:rsidR="00652979" w:rsidRPr="001443F1" w:rsidRDefault="00652979" w:rsidP="00652979">
      <w:pPr>
        <w:widowControl w:val="0"/>
        <w:autoSpaceDE w:val="0"/>
        <w:autoSpaceDN w:val="0"/>
        <w:adjustRightInd w:val="0"/>
        <w:spacing w:after="320" w:line="360" w:lineRule="auto"/>
        <w:jc w:val="both"/>
        <w:rPr>
          <w:rFonts w:eastAsia="Arial"/>
          <w:color w:val="000000"/>
        </w:rPr>
      </w:pPr>
      <w:r w:rsidRPr="001443F1">
        <w:rPr>
          <w:rFonts w:eastAsia="Arial"/>
          <w:color w:val="000000"/>
        </w:rPr>
        <w:t>The current system requires the customers to buy their tickets and wait in line at the venue until it’s the</w:t>
      </w:r>
      <w:r>
        <w:rPr>
          <w:rFonts w:eastAsia="Arial"/>
          <w:color w:val="000000"/>
        </w:rPr>
        <w:t>ir turn for their event or ride</w:t>
      </w:r>
      <w:r w:rsidRPr="001443F1">
        <w:rPr>
          <w:rFonts w:eastAsia="Arial"/>
          <w:color w:val="000000"/>
        </w:rPr>
        <w:t>. There is no mechanism to allow the user to register and sign in to see the available rides</w:t>
      </w:r>
      <w:r>
        <w:rPr>
          <w:rFonts w:eastAsia="Arial"/>
          <w:color w:val="000000"/>
        </w:rPr>
        <w:t>, and see the waiting time per each ride available</w:t>
      </w:r>
      <w:r w:rsidRPr="001443F1">
        <w:rPr>
          <w:rFonts w:eastAsia="Arial"/>
          <w:color w:val="000000"/>
        </w:rPr>
        <w:t xml:space="preserve"> and</w:t>
      </w:r>
      <w:r>
        <w:rPr>
          <w:rFonts w:eastAsia="Arial"/>
          <w:color w:val="000000"/>
        </w:rPr>
        <w:t>/or</w:t>
      </w:r>
      <w:r w:rsidRPr="001443F1">
        <w:rPr>
          <w:rFonts w:eastAsia="Arial"/>
          <w:color w:val="000000"/>
        </w:rPr>
        <w:t xml:space="preserve"> select the rides they want; or to l</w:t>
      </w:r>
      <w:r>
        <w:rPr>
          <w:rFonts w:eastAsia="Arial"/>
          <w:color w:val="000000"/>
        </w:rPr>
        <w:t>ogout when they decide to do so</w:t>
      </w:r>
      <w:r w:rsidRPr="001443F1">
        <w:rPr>
          <w:rFonts w:eastAsia="Arial"/>
          <w:color w:val="000000"/>
        </w:rPr>
        <w:t>. It lacks of a system that allows the user the ability to be added to their selected rides</w:t>
      </w:r>
      <w:r>
        <w:rPr>
          <w:rFonts w:eastAsia="Arial"/>
          <w:color w:val="000000"/>
        </w:rPr>
        <w:t xml:space="preserve">, </w:t>
      </w:r>
      <w:r w:rsidRPr="001443F1">
        <w:rPr>
          <w:rFonts w:eastAsia="Arial"/>
          <w:color w:val="000000"/>
        </w:rPr>
        <w:t>to see all the queues he/she registered</w:t>
      </w:r>
      <w:r>
        <w:rPr>
          <w:rFonts w:eastAsia="Arial"/>
          <w:color w:val="000000"/>
        </w:rPr>
        <w:t xml:space="preserve"> for</w:t>
      </w:r>
      <w:r w:rsidRPr="001443F1">
        <w:rPr>
          <w:rFonts w:eastAsia="Arial"/>
          <w:color w:val="000000"/>
        </w:rPr>
        <w:t>. There is no mechanism for adding</w:t>
      </w:r>
      <w:r>
        <w:rPr>
          <w:rFonts w:eastAsia="Arial"/>
          <w:color w:val="000000"/>
        </w:rPr>
        <w:t xml:space="preserve"> a ride and</w:t>
      </w:r>
      <w:r w:rsidRPr="001443F1">
        <w:rPr>
          <w:rFonts w:eastAsia="Arial"/>
          <w:color w:val="000000"/>
        </w:rPr>
        <w:t xml:space="preserve"> </w:t>
      </w:r>
      <w:r>
        <w:rPr>
          <w:rFonts w:eastAsia="Arial"/>
          <w:color w:val="000000"/>
        </w:rPr>
        <w:t>automatically remove</w:t>
      </w:r>
      <w:r w:rsidRPr="001443F1">
        <w:rPr>
          <w:rFonts w:eastAsia="Arial"/>
          <w:color w:val="000000"/>
        </w:rPr>
        <w:t xml:space="preserve"> registered users from the queue </w:t>
      </w:r>
      <w:r>
        <w:rPr>
          <w:rFonts w:eastAsia="Arial"/>
          <w:color w:val="000000"/>
        </w:rPr>
        <w:t>once their time for a rides comes up</w:t>
      </w:r>
      <w:r w:rsidRPr="001443F1">
        <w:rPr>
          <w:rFonts w:eastAsia="Arial"/>
          <w:color w:val="000000"/>
        </w:rPr>
        <w:t xml:space="preserve">, or to allow users to remove themselves </w:t>
      </w:r>
      <w:r>
        <w:rPr>
          <w:rFonts w:eastAsia="Arial"/>
          <w:color w:val="000000"/>
        </w:rPr>
        <w:t>if they decide to do so</w:t>
      </w:r>
      <w:r w:rsidRPr="001443F1">
        <w:rPr>
          <w:rFonts w:eastAsia="Arial"/>
          <w:color w:val="000000"/>
        </w:rPr>
        <w:t>. There is no system with the capability of notifying the users before their selected rides/events starts.</w:t>
      </w:r>
    </w:p>
    <w:p w:rsidR="00903DB9" w:rsidRPr="001443F1" w:rsidRDefault="00903DB9" w:rsidP="00903DB9">
      <w:pPr>
        <w:widowControl w:val="0"/>
        <w:autoSpaceDE w:val="0"/>
        <w:autoSpaceDN w:val="0"/>
        <w:adjustRightInd w:val="0"/>
        <w:spacing w:after="320" w:line="360" w:lineRule="auto"/>
        <w:rPr>
          <w:rFonts w:eastAsia="Arial"/>
          <w:color w:val="000000"/>
        </w:rPr>
      </w:pPr>
    </w:p>
    <w:bookmarkEnd w:id="7"/>
    <w:bookmarkEnd w:id="8"/>
    <w:p w:rsidR="00903DB9" w:rsidRDefault="00903DB9" w:rsidP="00DB504A">
      <w:pPr>
        <w:pStyle w:val="Heading1"/>
      </w:pPr>
    </w:p>
    <w:p w:rsidR="00DB504A" w:rsidRPr="004A7886" w:rsidRDefault="00652979" w:rsidP="00DB504A">
      <w:pPr>
        <w:pStyle w:val="Heading1"/>
      </w:pPr>
      <w:r>
        <w:t>3</w:t>
      </w:r>
      <w:r w:rsidR="00DB504A">
        <w:t>.</w:t>
      </w:r>
      <w:r w:rsidR="00DB504A" w:rsidRPr="004A7886">
        <w:t>Proposed System Requirements</w:t>
      </w:r>
    </w:p>
    <w:p w:rsidR="00DB504A" w:rsidRPr="001443F1" w:rsidRDefault="00DB504A" w:rsidP="00DB504A">
      <w:pPr>
        <w:pStyle w:val="Standard"/>
        <w:spacing w:before="120" w:after="240" w:line="360" w:lineRule="auto"/>
        <w:rPr>
          <w:rFonts w:ascii="Times New Roman" w:eastAsia="Times New Roman" w:hAnsi="Times New Roman" w:cs="Times New Roman"/>
        </w:rPr>
      </w:pPr>
      <w:bookmarkStart w:id="9" w:name="h.j3hzemu4r1ts"/>
      <w:bookmarkStart w:id="10" w:name="_Toc271467481"/>
      <w:bookmarkStart w:id="11" w:name="_Toc271543162"/>
      <w:bookmarkStart w:id="12" w:name="_Toc271715746"/>
      <w:bookmarkStart w:id="13" w:name="_Toc271735380"/>
      <w:bookmarkStart w:id="14" w:name="_Toc276894884"/>
      <w:bookmarkEnd w:id="9"/>
      <w:r w:rsidRPr="001443F1">
        <w:rPr>
          <w:rFonts w:ascii="Times New Roman" w:hAnsi="Times New Roman" w:cs="Times New Roman"/>
        </w:rPr>
        <w:t xml:space="preserve">The proposed system is called Virtual Queue, which will give users the functionality </w:t>
      </w:r>
      <w:r w:rsidRPr="001443F1">
        <w:rPr>
          <w:rFonts w:ascii="Times New Roman" w:eastAsia="Times New Roman" w:hAnsi="Times New Roman" w:cs="Times New Roman"/>
        </w:rPr>
        <w:t>to sign in</w:t>
      </w:r>
      <w:r>
        <w:rPr>
          <w:rFonts w:ascii="Times New Roman" w:eastAsia="Times New Roman" w:hAnsi="Times New Roman" w:cs="Times New Roman"/>
        </w:rPr>
        <w:t xml:space="preserve"> and see all rides available at the venue and their respective waiting time. Users will also be able to add any ride they want as long as there is no time conflict between them. They can also delete any ride from their account of they decide to do so, if not, they will receive a notification before their time for that approaches and they will automatically be </w:t>
      </w:r>
      <w:proofErr w:type="spellStart"/>
      <w:r>
        <w:rPr>
          <w:rFonts w:ascii="Times New Roman" w:eastAsia="Times New Roman" w:hAnsi="Times New Roman" w:cs="Times New Roman"/>
        </w:rPr>
        <w:t>dequeue</w:t>
      </w:r>
      <w:proofErr w:type="spellEnd"/>
      <w:r>
        <w:rPr>
          <w:rFonts w:ascii="Times New Roman" w:eastAsia="Times New Roman" w:hAnsi="Times New Roman" w:cs="Times New Roman"/>
        </w:rPr>
        <w:t xml:space="preserve"> from their rides once their time for that ride comes up</w:t>
      </w:r>
      <w:r w:rsidRPr="001443F1">
        <w:rPr>
          <w:rFonts w:ascii="Times New Roman" w:eastAsia="Times New Roman" w:hAnsi="Times New Roman" w:cs="Times New Roman"/>
        </w:rPr>
        <w:t>.</w:t>
      </w:r>
      <w:r>
        <w:rPr>
          <w:rFonts w:ascii="Times New Roman" w:eastAsia="Times New Roman" w:hAnsi="Times New Roman" w:cs="Times New Roman"/>
        </w:rPr>
        <w:t xml:space="preserve"> Also the user admin will be able to login and edit an user info as well as enable and disable user’s account.</w:t>
      </w:r>
      <w:r w:rsidRPr="001443F1">
        <w:rPr>
          <w:rFonts w:ascii="Times New Roman" w:eastAsia="Times New Roman" w:hAnsi="Times New Roman" w:cs="Times New Roman"/>
        </w:rPr>
        <w:t xml:space="preserve"> This chapter will include </w:t>
      </w:r>
      <w:r w:rsidRPr="001443F1">
        <w:rPr>
          <w:rFonts w:ascii="Times New Roman" w:hAnsi="Times New Roman" w:cs="Times New Roman"/>
        </w:rPr>
        <w:t>the functional and non-functional requirements of the system and the requirements analysis phase of the system.</w:t>
      </w:r>
    </w:p>
    <w:p w:rsidR="00DB504A" w:rsidRDefault="00652979" w:rsidP="00DB504A">
      <w:pPr>
        <w:pStyle w:val="Heading2"/>
        <w:rPr>
          <w:rFonts w:ascii="Times New Roman" w:hAnsi="Times New Roman"/>
        </w:rPr>
      </w:pPr>
      <w:bookmarkStart w:id="15" w:name="_Toc279764507"/>
      <w:r>
        <w:rPr>
          <w:rFonts w:ascii="Times New Roman" w:hAnsi="Times New Roman"/>
        </w:rPr>
        <w:t>3</w:t>
      </w:r>
      <w:r w:rsidR="00DB504A" w:rsidRPr="00D43BED">
        <w:rPr>
          <w:rFonts w:ascii="Times New Roman" w:hAnsi="Times New Roman"/>
        </w:rPr>
        <w:t xml:space="preserve">.1 Functional </w:t>
      </w:r>
      <w:r w:rsidR="00DB504A">
        <w:rPr>
          <w:rFonts w:ascii="Times New Roman" w:hAnsi="Times New Roman"/>
        </w:rPr>
        <w:t xml:space="preserve">and Non-Functional </w:t>
      </w:r>
      <w:r w:rsidR="00DB504A" w:rsidRPr="00D43BED">
        <w:rPr>
          <w:rFonts w:ascii="Times New Roman" w:hAnsi="Times New Roman"/>
        </w:rPr>
        <w:t>Requirements</w:t>
      </w:r>
      <w:bookmarkEnd w:id="10"/>
      <w:bookmarkEnd w:id="11"/>
      <w:bookmarkEnd w:id="12"/>
      <w:bookmarkEnd w:id="13"/>
      <w:bookmarkEnd w:id="14"/>
      <w:bookmarkEnd w:id="15"/>
    </w:p>
    <w:p w:rsidR="00DB504A" w:rsidRPr="00B86DD3" w:rsidRDefault="00DB504A" w:rsidP="00DB504A"/>
    <w:p w:rsidR="00DB504A" w:rsidRDefault="00DB504A" w:rsidP="00DB504A">
      <w:pPr>
        <w:pStyle w:val="Standard"/>
        <w:spacing w:after="240" w:line="240" w:lineRule="auto"/>
        <w:rPr>
          <w:rFonts w:ascii="Times New Roman" w:eastAsia="Times New Roman" w:hAnsi="Times New Roman" w:cs="Times New Roman"/>
        </w:rPr>
      </w:pPr>
      <w:bookmarkStart w:id="16" w:name="_Toc271467482"/>
      <w:bookmarkStart w:id="17" w:name="_Toc271735381"/>
      <w:bookmarkStart w:id="18" w:name="_Toc276894885"/>
      <w:bookmarkStart w:id="19" w:name="_Toc271543163"/>
      <w:bookmarkStart w:id="20" w:name="_Toc271715747"/>
      <w:r>
        <w:rPr>
          <w:rFonts w:ascii="Times New Roman" w:eastAsia="Times New Roman" w:hAnsi="Times New Roman" w:cs="Times New Roman"/>
        </w:rPr>
        <w:t>Allow</w:t>
      </w:r>
      <w:r w:rsidRPr="00C05781">
        <w:rPr>
          <w:rFonts w:ascii="Times New Roman" w:eastAsia="Times New Roman" w:hAnsi="Times New Roman" w:cs="Times New Roman"/>
        </w:rPr>
        <w:t xml:space="preserve"> </w:t>
      </w:r>
      <w:r>
        <w:rPr>
          <w:rFonts w:ascii="Times New Roman" w:eastAsia="Times New Roman" w:hAnsi="Times New Roman" w:cs="Times New Roman"/>
        </w:rPr>
        <w:t xml:space="preserve">unregistered </w:t>
      </w:r>
      <w:r w:rsidRPr="00C05781">
        <w:rPr>
          <w:rFonts w:ascii="Times New Roman" w:eastAsia="Times New Roman" w:hAnsi="Times New Roman" w:cs="Times New Roman"/>
        </w:rPr>
        <w:t>users to register</w:t>
      </w:r>
      <w:r>
        <w:rPr>
          <w:rFonts w:ascii="Times New Roman" w:eastAsia="Times New Roman" w:hAnsi="Times New Roman" w:cs="Times New Roman"/>
        </w:rPr>
        <w:t>.</w:t>
      </w:r>
    </w:p>
    <w:p w:rsidR="00DB504A" w:rsidRPr="001443F1" w:rsidRDefault="00DB504A" w:rsidP="00DB504A">
      <w:pPr>
        <w:pStyle w:val="Standard"/>
        <w:numPr>
          <w:ilvl w:val="0"/>
          <w:numId w:val="2"/>
        </w:numPr>
        <w:spacing w:line="240" w:lineRule="auto"/>
        <w:ind w:left="720"/>
        <w:rPr>
          <w:rFonts w:ascii="Times New Roman" w:hAnsi="Times New Roman" w:cs="Times New Roman"/>
        </w:rPr>
      </w:pPr>
      <w:r w:rsidRPr="001443F1">
        <w:rPr>
          <w:rFonts w:ascii="Times New Roman" w:hAnsi="Times New Roman" w:cs="Times New Roman"/>
          <w:b/>
          <w:bCs/>
        </w:rPr>
        <w:lastRenderedPageBreak/>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validate their account</w:t>
      </w:r>
      <w:r>
        <w:rPr>
          <w:rFonts w:ascii="Times New Roman" w:eastAsia="Times New Roman" w:hAnsi="Times New Roman" w:cs="Times New Roman"/>
        </w:rPr>
        <w: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their accounts.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sign in to their accounts.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logout of their account.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w:t>
      </w:r>
      <w:r>
        <w:rPr>
          <w:rFonts w:ascii="Times New Roman" w:eastAsia="Times New Roman" w:hAnsi="Times New Roman" w:cs="Times New Roman"/>
        </w:rPr>
        <w:t>reset</w:t>
      </w:r>
      <w:r w:rsidRPr="00C05781">
        <w:rPr>
          <w:rFonts w:ascii="Times New Roman" w:eastAsia="Times New Roman" w:hAnsi="Times New Roman" w:cs="Times New Roman"/>
        </w:rPr>
        <w:t xml:space="preserve"> their </w:t>
      </w:r>
      <w:r>
        <w:rPr>
          <w:rFonts w:ascii="Times New Roman" w:eastAsia="Times New Roman" w:hAnsi="Times New Roman" w:cs="Times New Roman"/>
        </w:rPr>
        <w:t>password.</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have access to the available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saved within </w:t>
      </w:r>
      <w:r w:rsidR="00FD3955">
        <w:t xml:space="preserve">less </w:t>
      </w:r>
      <w:r w:rsidR="0032423E">
        <w:t>than</w:t>
      </w:r>
      <w:r w:rsidR="00FD3955">
        <w:t xml:space="preserve">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be added to their selected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w:t>
      </w:r>
      <w:r w:rsidR="00FD3955">
        <w:t xml:space="preserve"> within</w:t>
      </w:r>
      <w:r w:rsidRPr="001443F1">
        <w:t xml:space="preserve"> </w:t>
      </w:r>
      <w:r w:rsidR="00FD3955">
        <w:t>less than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see all the rides/events they signed on for.</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w:t>
      </w:r>
      <w:r w:rsidR="008768F7" w:rsidRPr="001443F1">
        <w:t xml:space="preserve">saved within </w:t>
      </w:r>
      <w:r w:rsidR="004F251E">
        <w:t>less tha</w:t>
      </w:r>
      <w:r w:rsidR="008768F7">
        <w:t>n a second</w:t>
      </w:r>
      <w:r w:rsidR="008768F7"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themselves from registered rides/events.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user to be notified before their rides/events time occurs.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Allow the system to add and/or remove registered users from their selected rides.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send notification to registered user before ride time added approaches.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the system to store and retrieve information regarding to the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check for duplicates registration or multiple registrations for same user.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handle network connectivity issues.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652979" w:rsidP="00DB504A">
      <w:pPr>
        <w:pStyle w:val="Heading2"/>
        <w:rPr>
          <w:rFonts w:ascii="Times New Roman" w:hAnsi="Times New Roman"/>
        </w:rPr>
      </w:pPr>
      <w:bookmarkStart w:id="21" w:name="_Toc279764508"/>
      <w:r>
        <w:rPr>
          <w:rFonts w:ascii="Times New Roman" w:hAnsi="Times New Roman"/>
        </w:rPr>
        <w:t>3</w:t>
      </w:r>
      <w:r w:rsidR="00DB504A" w:rsidRPr="00C123A1">
        <w:rPr>
          <w:rFonts w:ascii="Times New Roman" w:hAnsi="Times New Roman"/>
        </w:rPr>
        <w:t>.2 Analysis of System Requirements</w:t>
      </w:r>
      <w:bookmarkEnd w:id="16"/>
      <w:bookmarkEnd w:id="17"/>
      <w:bookmarkEnd w:id="18"/>
      <w:bookmarkEnd w:id="21"/>
      <w:r w:rsidR="00DB504A" w:rsidRPr="00C123A1">
        <w:rPr>
          <w:rFonts w:ascii="Times New Roman" w:hAnsi="Times New Roman"/>
        </w:rPr>
        <w:t xml:space="preserve"> </w:t>
      </w:r>
      <w:bookmarkEnd w:id="19"/>
      <w:bookmarkEnd w:id="20"/>
    </w:p>
    <w:p w:rsidR="00DB504A" w:rsidRPr="004E0DEC" w:rsidRDefault="00DB504A" w:rsidP="00DB504A"/>
    <w:p w:rsidR="00DB504A" w:rsidRPr="004E0DEC" w:rsidRDefault="00DB504A" w:rsidP="00DB504A">
      <w:pPr>
        <w:spacing w:line="360" w:lineRule="auto"/>
      </w:pPr>
      <w:r w:rsidRPr="004E0DEC">
        <w:lastRenderedPageBreak/>
        <w:t xml:space="preserve">This section includes subsections that present the use case model of the VQ system, the static model, and the dynamic model consecutively. </w:t>
      </w:r>
    </w:p>
    <w:p w:rsidR="00652979" w:rsidRPr="007A7DAD" w:rsidRDefault="00652979" w:rsidP="00652979">
      <w:pPr>
        <w:pStyle w:val="Heading3"/>
        <w:rPr>
          <w:rFonts w:ascii="Times New Roman" w:hAnsi="Times New Roman"/>
        </w:rPr>
      </w:pPr>
      <w:bookmarkStart w:id="22" w:name="h.5g5tfx45ts2m"/>
      <w:bookmarkStart w:id="23" w:name="_Toc271467483"/>
      <w:bookmarkStart w:id="24" w:name="_Toc271715748"/>
      <w:bookmarkStart w:id="25" w:name="_Toc271735382"/>
      <w:bookmarkStart w:id="26" w:name="_Toc276894886"/>
      <w:bookmarkStart w:id="27" w:name="_Toc279764509"/>
      <w:bookmarkStart w:id="28" w:name="_Toc271543164"/>
      <w:bookmarkEnd w:id="22"/>
      <w:r>
        <w:rPr>
          <w:rFonts w:ascii="Times New Roman" w:hAnsi="Times New Roman"/>
          <w:sz w:val="26"/>
          <w:szCs w:val="26"/>
        </w:rPr>
        <w:t>3</w:t>
      </w:r>
      <w:r w:rsidRPr="00304464">
        <w:rPr>
          <w:rFonts w:ascii="Times New Roman" w:hAnsi="Times New Roman"/>
          <w:sz w:val="26"/>
          <w:szCs w:val="26"/>
        </w:rPr>
        <w:t xml:space="preserve">.2.1 </w:t>
      </w:r>
      <w:r>
        <w:rPr>
          <w:rFonts w:ascii="Times New Roman" w:hAnsi="Times New Roman"/>
          <w:sz w:val="26"/>
          <w:szCs w:val="26"/>
        </w:rPr>
        <w:t>Scenarios</w:t>
      </w:r>
      <w:r w:rsidRPr="00304464">
        <w:rPr>
          <w:rFonts w:ascii="Times New Roman" w:hAnsi="Times New Roman"/>
          <w:sz w:val="26"/>
          <w:szCs w:val="26"/>
        </w:rPr>
        <w:t xml:space="preserve"> </w:t>
      </w:r>
    </w:p>
    <w:p w:rsidR="00652979" w:rsidRDefault="00E01067" w:rsidP="00E01067">
      <w:pPr>
        <w:pStyle w:val="NoSpacing"/>
      </w:pPr>
      <w:r>
        <w:t>SOMETHING HERE</w:t>
      </w:r>
    </w:p>
    <w:p w:rsidR="00DB504A" w:rsidRPr="007A7DAD" w:rsidRDefault="00652979" w:rsidP="00DB504A">
      <w:pPr>
        <w:pStyle w:val="Heading3"/>
        <w:rPr>
          <w:rFonts w:ascii="Times New Roman" w:hAnsi="Times New Roman"/>
        </w:rPr>
      </w:pPr>
      <w:r>
        <w:rPr>
          <w:rFonts w:ascii="Times New Roman" w:hAnsi="Times New Roman"/>
          <w:sz w:val="26"/>
          <w:szCs w:val="26"/>
        </w:rPr>
        <w:t>3</w:t>
      </w:r>
      <w:r w:rsidR="00DB504A" w:rsidRPr="00304464">
        <w:rPr>
          <w:rFonts w:ascii="Times New Roman" w:hAnsi="Times New Roman"/>
          <w:sz w:val="26"/>
          <w:szCs w:val="26"/>
        </w:rPr>
        <w:t>.2.1 Use case model</w:t>
      </w:r>
      <w:bookmarkEnd w:id="23"/>
      <w:bookmarkEnd w:id="24"/>
      <w:bookmarkEnd w:id="25"/>
      <w:bookmarkEnd w:id="26"/>
      <w:bookmarkEnd w:id="27"/>
      <w:r w:rsidR="00DB504A" w:rsidRPr="00304464">
        <w:rPr>
          <w:rFonts w:ascii="Times New Roman" w:hAnsi="Times New Roman"/>
          <w:sz w:val="26"/>
          <w:szCs w:val="26"/>
        </w:rPr>
        <w:t xml:space="preserve"> </w:t>
      </w:r>
      <w:bookmarkEnd w:id="28"/>
    </w:p>
    <w:p w:rsidR="00DB504A" w:rsidRDefault="00DB504A" w:rsidP="00DB504A">
      <w:pPr>
        <w:pStyle w:val="Standard"/>
        <w:spacing w:before="120" w:after="240" w:line="360" w:lineRule="auto"/>
        <w:rPr>
          <w:rFonts w:ascii="Times New Roman" w:hAnsi="Times New Roman" w:cs="Times New Roman"/>
        </w:rPr>
      </w:pPr>
      <w:r w:rsidRPr="005E05CD">
        <w:rPr>
          <w:rFonts w:ascii="Times New Roman" w:hAnsi="Times New Roman" w:cs="Times New Roman"/>
          <w:color w:val="222222"/>
          <w:shd w:val="clear" w:color="auto" w:fill="FFFFFF"/>
        </w:rPr>
        <w:t xml:space="preserve">The use case diagram describes the </w:t>
      </w:r>
      <w:r>
        <w:rPr>
          <w:rFonts w:ascii="Times New Roman" w:hAnsi="Times New Roman" w:cs="Times New Roman"/>
          <w:color w:val="222222"/>
          <w:shd w:val="clear" w:color="auto" w:fill="FFFFFF"/>
        </w:rPr>
        <w:t>list of steps that defines the interaction between the three types of users displayed in the diagram: venue guest user, venue registered user, and single venue admin and the system</w:t>
      </w:r>
      <w:r w:rsidRPr="005E05CD">
        <w:rPr>
          <w:rFonts w:ascii="Times New Roman" w:hAnsi="Times New Roman" w:cs="Times New Roman"/>
          <w:color w:val="222222"/>
          <w:shd w:val="clear" w:color="auto" w:fill="FFFFFF"/>
        </w:rPr>
        <w:t xml:space="preserve">. </w:t>
      </w:r>
      <w:r>
        <w:rPr>
          <w:rFonts w:ascii="Times New Roman" w:hAnsi="Times New Roman" w:cs="Times New Roman"/>
          <w:color w:val="222222"/>
          <w:shd w:val="clear" w:color="auto" w:fill="FFFFFF"/>
        </w:rPr>
        <w:t xml:space="preserve">They all work together to accomplish the goal of the proposed system. Below is the </w:t>
      </w:r>
      <w:r>
        <w:rPr>
          <w:rFonts w:ascii="Times New Roman" w:hAnsi="Times New Roman" w:cs="Times New Roman"/>
        </w:rPr>
        <w:t xml:space="preserve">Use Cases Diagrams using UML for specific details with the specific functionalities that were implemented. </w:t>
      </w:r>
    </w:p>
    <w:p w:rsidR="00DB504A" w:rsidRPr="005E05CD" w:rsidRDefault="00652979" w:rsidP="00784D78">
      <w:pPr>
        <w:pStyle w:val="Standard"/>
        <w:spacing w:before="120" w:after="240" w:line="360" w:lineRule="auto"/>
        <w:ind w:left="-900" w:firstLine="180"/>
        <w:rPr>
          <w:rFonts w:ascii="Times New Roman" w:hAnsi="Times New Roman" w:cs="Times New Roman"/>
        </w:rPr>
      </w:pPr>
      <w:r>
        <w:rPr>
          <w:b/>
          <w:bCs/>
          <w:noProof/>
          <w:sz w:val="20"/>
          <w:szCs w:val="20"/>
        </w:rPr>
        <w:drawing>
          <wp:inline distT="0" distB="0" distL="0" distR="0">
            <wp:extent cx="5943600" cy="3084333"/>
            <wp:effectExtent l="19050" t="0" r="0" b="0"/>
            <wp:docPr id="7" name="Picture 7" descr="https://lh4.googleusercontent.com/HaGeHQx_VECdUvWCYr9spfFvv5oyPXsXO_uzxEmxWkULsVW1tkOCotcXUt0EXkCC0GpNKxbY8kx2_UnAAa8hhTmiApc3_rlQGhZOdebBifXbqfNHunLQpeVTu4sSHpJY3Hjlo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HaGeHQx_VECdUvWCYr9spfFvv5oyPXsXO_uzxEmxWkULsVW1tkOCotcXUt0EXkCC0GpNKxbY8kx2_UnAAa8hhTmiApc3_rlQGhZOdebBifXbqfNHunLQpeVTu4sSHpJY3HjlodM"/>
                    <pic:cNvPicPr>
                      <a:picLocks noChangeAspect="1" noChangeArrowheads="1"/>
                    </pic:cNvPicPr>
                  </pic:nvPicPr>
                  <pic:blipFill>
                    <a:blip r:embed="rId6" cstate="print"/>
                    <a:srcRect/>
                    <a:stretch>
                      <a:fillRect/>
                    </a:stretch>
                  </pic:blipFill>
                  <pic:spPr bwMode="auto">
                    <a:xfrm>
                      <a:off x="0" y="0"/>
                      <a:ext cx="5943600" cy="3084333"/>
                    </a:xfrm>
                    <a:prstGeom prst="rect">
                      <a:avLst/>
                    </a:prstGeom>
                    <a:noFill/>
                    <a:ln w="9525">
                      <a:noFill/>
                      <a:miter lim="800000"/>
                      <a:headEnd/>
                      <a:tailEnd/>
                    </a:ln>
                  </pic:spPr>
                </pic:pic>
              </a:graphicData>
            </a:graphic>
          </wp:inline>
        </w:drawing>
      </w:r>
    </w:p>
    <w:p w:rsidR="00DB504A" w:rsidRDefault="00652979" w:rsidP="00DB504A">
      <w:pPr>
        <w:pStyle w:val="Heading3"/>
        <w:rPr>
          <w:rFonts w:ascii="Times New Roman" w:hAnsi="Times New Roman"/>
          <w:sz w:val="26"/>
          <w:szCs w:val="26"/>
        </w:rPr>
      </w:pPr>
      <w:bookmarkStart w:id="29" w:name="_Toc271735383"/>
      <w:bookmarkStart w:id="30" w:name="_Toc276894887"/>
      <w:bookmarkStart w:id="31" w:name="_Toc279764510"/>
      <w:bookmarkStart w:id="32" w:name="_Toc271543165"/>
      <w:bookmarkStart w:id="33" w:name="_Toc271715749"/>
      <w:r>
        <w:rPr>
          <w:rFonts w:ascii="Times New Roman" w:hAnsi="Times New Roman"/>
          <w:sz w:val="26"/>
          <w:szCs w:val="26"/>
        </w:rPr>
        <w:t>3</w:t>
      </w:r>
      <w:r w:rsidR="00DB504A" w:rsidRPr="00C123A1">
        <w:rPr>
          <w:rFonts w:ascii="Times New Roman" w:hAnsi="Times New Roman"/>
          <w:sz w:val="26"/>
          <w:szCs w:val="26"/>
        </w:rPr>
        <w:t>.2.3 Static model</w:t>
      </w:r>
      <w:bookmarkEnd w:id="29"/>
      <w:bookmarkEnd w:id="30"/>
      <w:bookmarkEnd w:id="31"/>
      <w:r w:rsidR="00DB504A" w:rsidRPr="00C123A1">
        <w:rPr>
          <w:rFonts w:ascii="Times New Roman" w:hAnsi="Times New Roman"/>
          <w:sz w:val="26"/>
          <w:szCs w:val="26"/>
        </w:rPr>
        <w:t xml:space="preserve"> </w:t>
      </w:r>
      <w:bookmarkEnd w:id="32"/>
      <w:bookmarkEnd w:id="33"/>
    </w:p>
    <w:p w:rsidR="00DB504A" w:rsidRPr="007F49E6" w:rsidRDefault="00DB504A" w:rsidP="00DB504A"/>
    <w:p w:rsidR="00DB504A" w:rsidRPr="006C03C0" w:rsidRDefault="00DB504A" w:rsidP="00DB504A">
      <w:pPr>
        <w:spacing w:line="360" w:lineRule="auto"/>
      </w:pPr>
      <w:r w:rsidRPr="006C03C0">
        <w:t>A static model expresses the system and does not account for</w:t>
      </w:r>
      <w:r>
        <w:t xml:space="preserve"> sequence of events or time</w:t>
      </w:r>
      <w:r w:rsidRPr="006C03C0">
        <w:t xml:space="preserve">. </w:t>
      </w:r>
      <w:r>
        <w:t xml:space="preserve">For the VQ system, a class diagram will be included. The diagram will display </w:t>
      </w:r>
      <w:r w:rsidRPr="006C03C0">
        <w:t>the structure of sy</w:t>
      </w:r>
      <w:r>
        <w:t>stem by showing the classes,</w:t>
      </w:r>
      <w:r w:rsidRPr="006C03C0">
        <w:t xml:space="preserve"> attributes, methods, and the relationship between </w:t>
      </w:r>
      <w:r>
        <w:t>these classes</w:t>
      </w:r>
      <w:r w:rsidRPr="006C03C0">
        <w:t xml:space="preserve">. </w:t>
      </w:r>
      <w:r>
        <w:t xml:space="preserve">On Appendix D, the static diagram will be shown. </w:t>
      </w:r>
    </w:p>
    <w:p w:rsidR="00DB504A" w:rsidRPr="007F49E6" w:rsidRDefault="00DB504A" w:rsidP="00DB504A"/>
    <w:p w:rsidR="00DB504A" w:rsidRPr="00C123A1" w:rsidRDefault="00652979" w:rsidP="00DB504A">
      <w:pPr>
        <w:pStyle w:val="Heading3"/>
        <w:rPr>
          <w:rFonts w:ascii="Times New Roman" w:hAnsi="Times New Roman"/>
          <w:sz w:val="26"/>
          <w:szCs w:val="26"/>
        </w:rPr>
      </w:pPr>
      <w:bookmarkStart w:id="34" w:name="_Toc271735384"/>
      <w:bookmarkStart w:id="35" w:name="_Toc276894888"/>
      <w:bookmarkStart w:id="36" w:name="_Toc279764511"/>
      <w:bookmarkStart w:id="37" w:name="_Toc271543166"/>
      <w:bookmarkStart w:id="38" w:name="_Toc271715750"/>
      <w:r>
        <w:rPr>
          <w:rFonts w:ascii="Times New Roman" w:hAnsi="Times New Roman"/>
          <w:sz w:val="26"/>
          <w:szCs w:val="26"/>
        </w:rPr>
        <w:lastRenderedPageBreak/>
        <w:t>3</w:t>
      </w:r>
      <w:r w:rsidR="00DB504A" w:rsidRPr="00C123A1">
        <w:rPr>
          <w:rFonts w:ascii="Times New Roman" w:hAnsi="Times New Roman"/>
          <w:sz w:val="26"/>
          <w:szCs w:val="26"/>
        </w:rPr>
        <w:t>.2.</w:t>
      </w:r>
      <w:r>
        <w:rPr>
          <w:rFonts w:ascii="Times New Roman" w:hAnsi="Times New Roman"/>
          <w:sz w:val="26"/>
          <w:szCs w:val="26"/>
        </w:rPr>
        <w:t>4</w:t>
      </w:r>
      <w:r w:rsidR="00DB504A" w:rsidRPr="00C123A1">
        <w:rPr>
          <w:rFonts w:ascii="Times New Roman" w:hAnsi="Times New Roman"/>
          <w:sz w:val="26"/>
          <w:szCs w:val="26"/>
        </w:rPr>
        <w:t xml:space="preserve"> Dynamic model</w:t>
      </w:r>
      <w:bookmarkEnd w:id="34"/>
      <w:bookmarkEnd w:id="35"/>
      <w:bookmarkEnd w:id="36"/>
      <w:r w:rsidR="00DB504A" w:rsidRPr="00C123A1">
        <w:rPr>
          <w:rFonts w:ascii="Times New Roman" w:hAnsi="Times New Roman"/>
          <w:sz w:val="26"/>
          <w:szCs w:val="26"/>
        </w:rPr>
        <w:t xml:space="preserve"> </w:t>
      </w:r>
      <w:bookmarkEnd w:id="37"/>
      <w:bookmarkEnd w:id="38"/>
    </w:p>
    <w:p w:rsidR="00DB504A" w:rsidRDefault="00DB504A" w:rsidP="00DB504A">
      <w:pPr>
        <w:pStyle w:val="Standard"/>
        <w:spacing w:line="360" w:lineRule="auto"/>
        <w:rPr>
          <w:rFonts w:ascii="Times New Roman" w:hAnsi="Times New Roman" w:cs="Times New Roman"/>
        </w:rPr>
      </w:pPr>
    </w:p>
    <w:p w:rsidR="00DB504A" w:rsidRPr="006C03C0" w:rsidRDefault="00DB504A" w:rsidP="00DB504A">
      <w:pPr>
        <w:spacing w:line="360" w:lineRule="auto"/>
      </w:pPr>
      <w:r>
        <w:t>On the other hand, the dynamic model</w:t>
      </w:r>
      <w:r w:rsidRPr="006C03C0">
        <w:t xml:space="preserve"> does account </w:t>
      </w:r>
      <w:r>
        <w:t>for</w:t>
      </w:r>
      <w:r w:rsidRPr="006C03C0">
        <w:t xml:space="preserve"> time. </w:t>
      </w:r>
      <w:r>
        <w:t xml:space="preserve">For the VQ system, sequence diagrams will be included. These will show </w:t>
      </w:r>
      <w:r w:rsidRPr="006C03C0">
        <w:t>object</w:t>
      </w:r>
      <w:r>
        <w:t>s</w:t>
      </w:r>
      <w:r w:rsidRPr="006C03C0">
        <w:t xml:space="preserve"> and class interactions in a sequence of events arranged in a time l</w:t>
      </w:r>
      <w:r>
        <w:t xml:space="preserve">ine that displays functionality in order to </w:t>
      </w:r>
      <w:r w:rsidRPr="006C03C0">
        <w:t xml:space="preserve">allow the developers and programmers to view how the users should transition </w:t>
      </w:r>
      <w:r>
        <w:t>based on these actions</w:t>
      </w:r>
      <w:r w:rsidRPr="006C03C0">
        <w:t xml:space="preserve">. </w:t>
      </w:r>
      <w:r>
        <w:t xml:space="preserve">On Appendix D, the dynamic diagram will be shown. </w:t>
      </w:r>
    </w:p>
    <w:p w:rsidR="00281538" w:rsidRPr="004A7886" w:rsidRDefault="00281538" w:rsidP="00281538">
      <w:pPr>
        <w:pStyle w:val="Heading1"/>
      </w:pPr>
      <w:r>
        <w:t>4.Glossary</w:t>
      </w:r>
    </w:p>
    <w:p w:rsidR="00DB504A" w:rsidRDefault="00DB504A"/>
    <w:p w:rsidR="00281538" w:rsidRDefault="00281538" w:rsidP="00281538">
      <w:pPr>
        <w:pStyle w:val="Heading1"/>
      </w:pPr>
      <w:r>
        <w:t>5.Appendix</w:t>
      </w:r>
    </w:p>
    <w:p w:rsidR="00281538" w:rsidRPr="00281538" w:rsidRDefault="00281538" w:rsidP="00281538"/>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.1.</w:t>
      </w:r>
      <w:r w:rsidRPr="00281538">
        <w:rPr>
          <w:rFonts w:ascii="Times New Roman" w:eastAsiaTheme="majorEastAsia" w:hAnsi="Times New Roman" w:cstheme="majorBidi"/>
          <w:b/>
          <w:bCs/>
          <w:color w:val="4F81BD" w:themeColor="accent1"/>
          <w:sz w:val="26"/>
          <w:szCs w:val="26"/>
        </w:rPr>
        <w:tab/>
        <w:t xml:space="preserve">Appendix A - Complete use cases </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VQ01 – User Login</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7455EB" w:rsidRDefault="00046BB5" w:rsidP="007455EB">
      <w:pPr>
        <w:pStyle w:val="ListParagraph"/>
        <w:numPr>
          <w:ilvl w:val="0"/>
          <w:numId w:val="11"/>
        </w:numPr>
        <w:autoSpaceDE w:val="0"/>
        <w:autoSpaceDN w:val="0"/>
        <w:adjustRightInd w:val="0"/>
        <w:pPrChange w:id="39" w:author="Kenneth Kon" w:date="2015-03-10T15:53:00Z">
          <w:pPr>
            <w:pStyle w:val="ListParagraph"/>
            <w:numPr>
              <w:numId w:val="13"/>
            </w:numPr>
            <w:autoSpaceDE w:val="0"/>
            <w:autoSpaceDN w:val="0"/>
            <w:adjustRightInd w:val="0"/>
            <w:ind w:left="360" w:hanging="360"/>
          </w:pPr>
        </w:pPrChange>
      </w:pPr>
      <w:r w:rsidRPr="001443F1">
        <w:t>Web page has been activated</w:t>
      </w:r>
    </w:p>
    <w:p w:rsidR="007455EB" w:rsidRDefault="00046BB5" w:rsidP="007455EB">
      <w:pPr>
        <w:pStyle w:val="ListParagraph"/>
        <w:numPr>
          <w:ilvl w:val="0"/>
          <w:numId w:val="11"/>
        </w:numPr>
        <w:autoSpaceDE w:val="0"/>
        <w:autoSpaceDN w:val="0"/>
        <w:adjustRightInd w:val="0"/>
        <w:pPrChange w:id="40" w:author="Kenneth Kon" w:date="2015-03-10T15:53:00Z">
          <w:pPr>
            <w:pStyle w:val="ListParagraph"/>
            <w:numPr>
              <w:numId w:val="13"/>
            </w:numPr>
            <w:autoSpaceDE w:val="0"/>
            <w:autoSpaceDN w:val="0"/>
            <w:adjustRightInd w:val="0"/>
            <w:ind w:left="360" w:hanging="360"/>
          </w:pPr>
        </w:pPrChange>
      </w:pPr>
      <w:r w:rsidRPr="001443F1">
        <w:t>Participants must have a web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7455EB" w:rsidRDefault="00046BB5" w:rsidP="007455EB">
      <w:pPr>
        <w:pStyle w:val="ListParagraph"/>
        <w:numPr>
          <w:ilvl w:val="0"/>
          <w:numId w:val="12"/>
        </w:numPr>
        <w:autoSpaceDE w:val="0"/>
        <w:autoSpaceDN w:val="0"/>
        <w:adjustRightInd w:val="0"/>
        <w:pPrChange w:id="41" w:author="Kenneth Kon" w:date="2015-03-10T15:53:00Z">
          <w:pPr>
            <w:pStyle w:val="ListParagraph"/>
            <w:numPr>
              <w:numId w:val="14"/>
            </w:numPr>
            <w:autoSpaceDE w:val="0"/>
            <w:autoSpaceDN w:val="0"/>
            <w:adjustRightInd w:val="0"/>
            <w:ind w:left="360" w:hanging="360"/>
          </w:pPr>
        </w:pPrChange>
      </w:pPr>
      <w:r w:rsidRPr="001443F1">
        <w:rPr>
          <w:u w:val="single"/>
        </w:rPr>
        <w:t>Use case begins</w:t>
      </w:r>
      <w:r w:rsidRPr="001443F1">
        <w:t xml:space="preserve"> when the user accesses the login option.</w:t>
      </w:r>
    </w:p>
    <w:p w:rsidR="007455EB" w:rsidRDefault="00046BB5" w:rsidP="007455EB">
      <w:pPr>
        <w:pStyle w:val="ListParagraph"/>
        <w:numPr>
          <w:ilvl w:val="0"/>
          <w:numId w:val="12"/>
        </w:numPr>
        <w:autoSpaceDE w:val="0"/>
        <w:autoSpaceDN w:val="0"/>
        <w:adjustRightInd w:val="0"/>
        <w:pPrChange w:id="42"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password</w:t>
      </w:r>
      <w:r>
        <w:t>, and code if he/she is a Venue Registered Visitor</w:t>
      </w:r>
      <w:r w:rsidRPr="001443F1">
        <w:t>.</w:t>
      </w:r>
    </w:p>
    <w:p w:rsidR="007455EB" w:rsidRDefault="00046BB5" w:rsidP="007455EB">
      <w:pPr>
        <w:pStyle w:val="ListParagraph"/>
        <w:numPr>
          <w:ilvl w:val="0"/>
          <w:numId w:val="12"/>
        </w:numPr>
        <w:autoSpaceDE w:val="0"/>
        <w:autoSpaceDN w:val="0"/>
        <w:adjustRightInd w:val="0"/>
        <w:pPrChange w:id="43"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w:t>
      </w:r>
      <w:r>
        <w:t xml:space="preserve">and </w:t>
      </w:r>
      <w:r w:rsidRPr="001443F1">
        <w:t>password</w:t>
      </w:r>
      <w:r>
        <w:t xml:space="preserve"> if he/she is a Single Venue Admin</w:t>
      </w:r>
      <w:r w:rsidRPr="001443F1">
        <w:t>.</w:t>
      </w:r>
    </w:p>
    <w:p w:rsidR="007455EB" w:rsidRDefault="00046BB5" w:rsidP="007455EB">
      <w:pPr>
        <w:pStyle w:val="ListParagraph"/>
        <w:numPr>
          <w:ilvl w:val="0"/>
          <w:numId w:val="12"/>
        </w:numPr>
        <w:autoSpaceDE w:val="0"/>
        <w:autoSpaceDN w:val="0"/>
        <w:adjustRightInd w:val="0"/>
        <w:pPrChange w:id="44" w:author="Kenneth Kon" w:date="2015-03-10T15:53:00Z">
          <w:pPr>
            <w:pStyle w:val="ListParagraph"/>
            <w:numPr>
              <w:numId w:val="14"/>
            </w:numPr>
            <w:autoSpaceDE w:val="0"/>
            <w:autoSpaceDN w:val="0"/>
            <w:adjustRightInd w:val="0"/>
            <w:ind w:left="360" w:hanging="360"/>
          </w:pPr>
        </w:pPrChange>
      </w:pPr>
      <w:r w:rsidRPr="001443F1">
        <w:t>The user provides a pre</w:t>
      </w:r>
      <w:r>
        <w:t>viously registered user name,</w:t>
      </w:r>
      <w:r w:rsidRPr="001443F1">
        <w:t xml:space="preserve"> password</w:t>
      </w:r>
      <w:r>
        <w:t>, and code if he/she is a Venue Registered Visitor</w:t>
      </w:r>
      <w:r w:rsidRPr="001443F1">
        <w:t>.</w:t>
      </w:r>
    </w:p>
    <w:p w:rsidR="007455EB" w:rsidRDefault="00046BB5" w:rsidP="007455EB">
      <w:pPr>
        <w:pStyle w:val="ListParagraph"/>
        <w:numPr>
          <w:ilvl w:val="0"/>
          <w:numId w:val="12"/>
        </w:numPr>
        <w:autoSpaceDE w:val="0"/>
        <w:autoSpaceDN w:val="0"/>
        <w:adjustRightInd w:val="0"/>
        <w:pPrChange w:id="45" w:author="Kenneth Kon" w:date="2015-03-10T15:53:00Z">
          <w:pPr>
            <w:pStyle w:val="ListParagraph"/>
            <w:numPr>
              <w:numId w:val="14"/>
            </w:numPr>
            <w:autoSpaceDE w:val="0"/>
            <w:autoSpaceDN w:val="0"/>
            <w:adjustRightInd w:val="0"/>
            <w:ind w:left="360" w:hanging="360"/>
          </w:pPr>
        </w:pPrChange>
      </w:pPr>
      <w:r w:rsidRPr="001443F1">
        <w:t>The user provides a pre</w:t>
      </w:r>
      <w:r>
        <w:t>viously registered user name,</w:t>
      </w:r>
      <w:r w:rsidRPr="001443F1">
        <w:t xml:space="preserve"> </w:t>
      </w:r>
      <w:r>
        <w:t xml:space="preserve">and </w:t>
      </w:r>
      <w:r w:rsidRPr="001443F1">
        <w:t>password</w:t>
      </w:r>
      <w:r>
        <w:t xml:space="preserve"> if he/she is a Single Venue Admin</w:t>
      </w:r>
      <w:r w:rsidRPr="001443F1">
        <w:t>.</w:t>
      </w:r>
    </w:p>
    <w:p w:rsidR="007455EB" w:rsidRDefault="00046BB5" w:rsidP="007455EB">
      <w:pPr>
        <w:pStyle w:val="ListParagraph"/>
        <w:numPr>
          <w:ilvl w:val="0"/>
          <w:numId w:val="12"/>
        </w:numPr>
        <w:autoSpaceDE w:val="0"/>
        <w:autoSpaceDN w:val="0"/>
        <w:adjustRightInd w:val="0"/>
        <w:pPrChange w:id="46" w:author="Kenneth Kon" w:date="2015-03-10T15:53:00Z">
          <w:pPr>
            <w:pStyle w:val="ListParagraph"/>
            <w:numPr>
              <w:numId w:val="14"/>
            </w:numPr>
            <w:autoSpaceDE w:val="0"/>
            <w:autoSpaceDN w:val="0"/>
            <w:adjustRightInd w:val="0"/>
            <w:ind w:left="360" w:hanging="360"/>
          </w:pPr>
        </w:pPrChange>
      </w:pPr>
      <w:r w:rsidRPr="001443F1">
        <w:t>User shall continue request by accessing the Login.</w:t>
      </w:r>
    </w:p>
    <w:p w:rsidR="007455EB" w:rsidRDefault="00046BB5" w:rsidP="007455EB">
      <w:pPr>
        <w:pStyle w:val="ListParagraph"/>
        <w:numPr>
          <w:ilvl w:val="0"/>
          <w:numId w:val="12"/>
        </w:numPr>
        <w:autoSpaceDE w:val="0"/>
        <w:autoSpaceDN w:val="0"/>
        <w:adjustRightInd w:val="0"/>
        <w:pPrChange w:id="47" w:author="Kenneth Kon" w:date="2015-03-10T15:53:00Z">
          <w:pPr>
            <w:pStyle w:val="ListParagraph"/>
            <w:numPr>
              <w:numId w:val="14"/>
            </w:numPr>
            <w:autoSpaceDE w:val="0"/>
            <w:autoSpaceDN w:val="0"/>
            <w:adjustRightInd w:val="0"/>
            <w:ind w:left="360" w:hanging="360"/>
          </w:pPr>
        </w:pPrChange>
      </w:pPr>
      <w:r w:rsidRPr="001443F1">
        <w:t>If the credentials are valid, the system will log the user into the corresponding page.</w:t>
      </w:r>
    </w:p>
    <w:p w:rsidR="007455EB" w:rsidRDefault="00046BB5" w:rsidP="007455EB">
      <w:pPr>
        <w:pStyle w:val="ListParagraph"/>
        <w:numPr>
          <w:ilvl w:val="0"/>
          <w:numId w:val="12"/>
        </w:numPr>
        <w:autoSpaceDE w:val="0"/>
        <w:autoSpaceDN w:val="0"/>
        <w:adjustRightInd w:val="0"/>
        <w:pPrChange w:id="48" w:author="Kenneth Kon" w:date="2015-03-10T15:53:00Z">
          <w:pPr>
            <w:pStyle w:val="ListParagraph"/>
            <w:numPr>
              <w:numId w:val="14"/>
            </w:numPr>
            <w:autoSpaceDE w:val="0"/>
            <w:autoSpaceDN w:val="0"/>
            <w:adjustRightInd w:val="0"/>
            <w:ind w:left="360" w:hanging="360"/>
          </w:pPr>
        </w:pPrChange>
      </w:pPr>
      <w:r w:rsidRPr="001443F1">
        <w:rPr>
          <w:u w:val="single"/>
        </w:rPr>
        <w:t>Use case ends</w:t>
      </w:r>
      <w:r w:rsidRPr="001443F1">
        <w:t xml:space="preserve"> when access is granted to respective user.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lastRenderedPageBreak/>
        <w:t xml:space="preserve">Relevant requirements: </w:t>
      </w:r>
      <w:r w:rsidRPr="001443F1">
        <w:t>A user will only be allowed into the system if he/she has a valid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7455EB" w:rsidRDefault="00046BB5" w:rsidP="007455EB">
      <w:pPr>
        <w:pStyle w:val="ListParagraph"/>
        <w:numPr>
          <w:ilvl w:val="0"/>
          <w:numId w:val="6"/>
        </w:numPr>
        <w:autoSpaceDE w:val="0"/>
        <w:autoSpaceDN w:val="0"/>
        <w:adjustRightInd w:val="0"/>
        <w:ind w:left="360"/>
        <w:pPrChange w:id="49" w:author="Kenneth Kon" w:date="2015-03-10T15:53:00Z">
          <w:pPr>
            <w:pStyle w:val="ListParagraph"/>
            <w:numPr>
              <w:numId w:val="8"/>
            </w:numPr>
            <w:autoSpaceDE w:val="0"/>
            <w:autoSpaceDN w:val="0"/>
            <w:adjustRightInd w:val="0"/>
            <w:ind w:hanging="360"/>
          </w:pPr>
        </w:pPrChange>
      </w:pPr>
      <w:r w:rsidRPr="001443F1">
        <w:t>Access is granted.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r>
        <w:rPr>
          <w:i/>
          <w:iCs/>
        </w:rPr>
        <w:t xml:space="preserve"> for Venue Registered Visitor</w:t>
      </w:r>
      <w:r w:rsidRPr="001443F1">
        <w:rPr>
          <w:i/>
          <w:iCs/>
        </w:rPr>
        <w:t>:</w:t>
      </w:r>
    </w:p>
    <w:p w:rsidR="007455EB" w:rsidRDefault="00046BB5" w:rsidP="007455EB">
      <w:pPr>
        <w:pStyle w:val="ListParagraph"/>
        <w:numPr>
          <w:ilvl w:val="0"/>
          <w:numId w:val="5"/>
        </w:numPr>
        <w:autoSpaceDE w:val="0"/>
        <w:autoSpaceDN w:val="0"/>
        <w:adjustRightInd w:val="0"/>
        <w:ind w:left="360"/>
        <w:pPrChange w:id="50" w:author="Kenneth Kon" w:date="2015-03-10T15:53:00Z">
          <w:pPr>
            <w:pStyle w:val="ListParagraph"/>
            <w:numPr>
              <w:numId w:val="7"/>
            </w:numPr>
            <w:autoSpaceDE w:val="0"/>
            <w:autoSpaceDN w:val="0"/>
            <w:adjustRightInd w:val="0"/>
            <w:ind w:hanging="360"/>
          </w:pPr>
        </w:pPrChange>
      </w:pPr>
      <w:r w:rsidRPr="001443F1">
        <w:t xml:space="preserve">In step 2 of Description section there is an option that allows the </w:t>
      </w:r>
      <w:r>
        <w:t>Venue Registered Visitor</w:t>
      </w:r>
      <w:r w:rsidRPr="001443F1">
        <w:t xml:space="preserve"> to reset t</w:t>
      </w:r>
      <w:r>
        <w:t>he password if he/she forgot. (S</w:t>
      </w:r>
      <w:r w:rsidRPr="001443F1">
        <w:t xml:space="preserve">ee use Case </w:t>
      </w:r>
      <w:r w:rsidRPr="001443F1">
        <w:rPr>
          <w:b/>
          <w:bCs/>
        </w:rPr>
        <w:t>VQ03 – Reset Password</w:t>
      </w:r>
      <w:r w:rsidRPr="001443F1">
        <w:t>)</w:t>
      </w:r>
    </w:p>
    <w:p w:rsidR="007455EB" w:rsidRDefault="00046BB5" w:rsidP="007455EB">
      <w:pPr>
        <w:pStyle w:val="ListParagraph"/>
        <w:numPr>
          <w:ilvl w:val="0"/>
          <w:numId w:val="5"/>
        </w:numPr>
        <w:autoSpaceDE w:val="0"/>
        <w:autoSpaceDN w:val="0"/>
        <w:adjustRightInd w:val="0"/>
        <w:ind w:left="360"/>
        <w:pPrChange w:id="51" w:author="Kenneth Kon" w:date="2015-03-10T15:53:00Z">
          <w:pPr>
            <w:pStyle w:val="ListParagraph"/>
            <w:numPr>
              <w:numId w:val="7"/>
            </w:numPr>
            <w:autoSpaceDE w:val="0"/>
            <w:autoSpaceDN w:val="0"/>
            <w:adjustRightInd w:val="0"/>
            <w:ind w:hanging="360"/>
          </w:pPr>
        </w:pPrChange>
      </w:pPr>
      <w:r>
        <w:t>In step 6</w:t>
      </w:r>
      <w:r w:rsidRPr="001443F1">
        <w:t xml:space="preserve"> of Description section </w:t>
      </w:r>
      <w:r>
        <w:t>users have the option to click cancel and close the data entry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7455EB" w:rsidRDefault="00046BB5" w:rsidP="007455EB">
      <w:pPr>
        <w:pStyle w:val="ListParagraph"/>
        <w:numPr>
          <w:ilvl w:val="0"/>
          <w:numId w:val="7"/>
        </w:numPr>
        <w:autoSpaceDE w:val="0"/>
        <w:autoSpaceDN w:val="0"/>
        <w:adjustRightInd w:val="0"/>
        <w:ind w:left="360"/>
        <w:pPrChange w:id="52" w:author="Kenneth Kon" w:date="2015-03-10T15:53:00Z">
          <w:pPr>
            <w:pStyle w:val="ListParagraph"/>
            <w:numPr>
              <w:numId w:val="9"/>
            </w:numPr>
            <w:autoSpaceDE w:val="0"/>
            <w:autoSpaceDN w:val="0"/>
            <w:adjustRightInd w:val="0"/>
            <w:ind w:left="360" w:hanging="360"/>
          </w:pPr>
        </w:pPrChange>
      </w:pPr>
      <w:r w:rsidRPr="001443F1">
        <w:t>The login option on the Website is not active.</w:t>
      </w:r>
    </w:p>
    <w:p w:rsidR="007455EB" w:rsidRDefault="00046BB5" w:rsidP="007455EB">
      <w:pPr>
        <w:pStyle w:val="ListParagraph"/>
        <w:numPr>
          <w:ilvl w:val="0"/>
          <w:numId w:val="7"/>
        </w:numPr>
        <w:autoSpaceDE w:val="0"/>
        <w:autoSpaceDN w:val="0"/>
        <w:adjustRightInd w:val="0"/>
        <w:ind w:left="360"/>
        <w:pPrChange w:id="53" w:author="Kenneth Kon" w:date="2015-03-10T15:53:00Z">
          <w:pPr>
            <w:pStyle w:val="ListParagraph"/>
            <w:numPr>
              <w:numId w:val="9"/>
            </w:numPr>
            <w:autoSpaceDE w:val="0"/>
            <w:autoSpaceDN w:val="0"/>
            <w:adjustRightInd w:val="0"/>
            <w:ind w:left="360" w:hanging="360"/>
          </w:pPr>
        </w:pPrChange>
      </w:pPr>
      <w:r w:rsidRPr="001443F1">
        <w:t xml:space="preserve">The </w:t>
      </w:r>
      <w:r>
        <w:t>cancel</w:t>
      </w:r>
      <w:r w:rsidRPr="001443F1">
        <w:t xml:space="preserve"> option on the Website is not active.</w:t>
      </w:r>
    </w:p>
    <w:p w:rsidR="007455EB" w:rsidRDefault="00046BB5" w:rsidP="007455EB">
      <w:pPr>
        <w:pStyle w:val="ListParagraph"/>
        <w:numPr>
          <w:ilvl w:val="0"/>
          <w:numId w:val="7"/>
        </w:numPr>
        <w:autoSpaceDE w:val="0"/>
        <w:autoSpaceDN w:val="0"/>
        <w:adjustRightInd w:val="0"/>
        <w:ind w:left="360"/>
        <w:pPrChange w:id="54" w:author="Kenneth Kon" w:date="2015-03-10T15:53:00Z">
          <w:pPr>
            <w:pStyle w:val="ListParagraph"/>
            <w:numPr>
              <w:numId w:val="9"/>
            </w:numPr>
            <w:autoSpaceDE w:val="0"/>
            <w:autoSpaceDN w:val="0"/>
            <w:adjustRightInd w:val="0"/>
            <w:ind w:left="360" w:hanging="360"/>
          </w:pPr>
        </w:pPrChange>
      </w:pPr>
      <w:r w:rsidRPr="001443F1">
        <w:t>The option to reset password is not active.</w:t>
      </w:r>
    </w:p>
    <w:p w:rsidR="007455EB" w:rsidRDefault="00046BB5" w:rsidP="007455EB">
      <w:pPr>
        <w:pStyle w:val="ListParagraph"/>
        <w:numPr>
          <w:ilvl w:val="0"/>
          <w:numId w:val="7"/>
        </w:numPr>
        <w:autoSpaceDE w:val="0"/>
        <w:autoSpaceDN w:val="0"/>
        <w:adjustRightInd w:val="0"/>
        <w:ind w:left="360"/>
        <w:pPrChange w:id="55" w:author="Kenneth Kon" w:date="2015-03-10T15:53:00Z">
          <w:pPr>
            <w:pStyle w:val="ListParagraph"/>
            <w:numPr>
              <w:numId w:val="9"/>
            </w:numPr>
            <w:autoSpaceDE w:val="0"/>
            <w:autoSpaceDN w:val="0"/>
            <w:adjustRightInd w:val="0"/>
            <w:ind w:left="360" w:hanging="360"/>
          </w:pPr>
        </w:pPrChange>
      </w:pPr>
      <w:r w:rsidRPr="001443F1">
        <w:t>The database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VQ02 – User Logout</w:t>
      </w:r>
      <w:r w:rsidRPr="001443F1">
        <w:rPr>
          <w:i/>
          <w:iCs/>
        </w:rPr>
        <w:tab/>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7455EB" w:rsidRDefault="00046BB5" w:rsidP="007455EB">
      <w:pPr>
        <w:pStyle w:val="ListParagraph"/>
        <w:numPr>
          <w:ilvl w:val="0"/>
          <w:numId w:val="13"/>
        </w:numPr>
        <w:autoSpaceDE w:val="0"/>
        <w:autoSpaceDN w:val="0"/>
        <w:adjustRightInd w:val="0"/>
        <w:pPrChange w:id="56" w:author="Kenneth Kon" w:date="2015-03-10T15:53:00Z">
          <w:pPr>
            <w:pStyle w:val="ListParagraph"/>
            <w:numPr>
              <w:numId w:val="15"/>
            </w:numPr>
            <w:autoSpaceDE w:val="0"/>
            <w:autoSpaceDN w:val="0"/>
            <w:adjustRightInd w:val="0"/>
            <w:ind w:left="360" w:hanging="360"/>
          </w:pPr>
        </w:pPrChange>
      </w:pPr>
      <w:r w:rsidRPr="001443F1">
        <w:t>Web page has been activated.</w:t>
      </w:r>
    </w:p>
    <w:p w:rsidR="007455EB" w:rsidRDefault="00046BB5" w:rsidP="007455EB">
      <w:pPr>
        <w:pStyle w:val="ListParagraph"/>
        <w:numPr>
          <w:ilvl w:val="0"/>
          <w:numId w:val="13"/>
        </w:numPr>
        <w:autoSpaceDE w:val="0"/>
        <w:autoSpaceDN w:val="0"/>
        <w:adjustRightInd w:val="0"/>
        <w:pPrChange w:id="57" w:author="Kenneth Kon" w:date="2015-03-10T15:53:00Z">
          <w:pPr>
            <w:pStyle w:val="ListParagraph"/>
            <w:numPr>
              <w:numId w:val="15"/>
            </w:numPr>
            <w:autoSpaceDE w:val="0"/>
            <w:autoSpaceDN w:val="0"/>
            <w:adjustRightInd w:val="0"/>
            <w:ind w:left="360" w:hanging="360"/>
          </w:pPr>
        </w:pPrChange>
      </w:pPr>
      <w:r w:rsidRPr="001443F1">
        <w:t>User must have been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7455EB" w:rsidRDefault="00046BB5" w:rsidP="007455EB">
      <w:pPr>
        <w:pStyle w:val="ListParagraph"/>
        <w:numPr>
          <w:ilvl w:val="0"/>
          <w:numId w:val="14"/>
        </w:numPr>
        <w:autoSpaceDE w:val="0"/>
        <w:autoSpaceDN w:val="0"/>
        <w:adjustRightInd w:val="0"/>
        <w:pPrChange w:id="58" w:author="Kenneth Kon" w:date="2015-03-10T15:53:00Z">
          <w:pPr>
            <w:pStyle w:val="ListParagraph"/>
            <w:numPr>
              <w:numId w:val="16"/>
            </w:numPr>
            <w:autoSpaceDE w:val="0"/>
            <w:autoSpaceDN w:val="0"/>
            <w:adjustRightInd w:val="0"/>
            <w:ind w:left="360" w:hanging="360"/>
          </w:pPr>
        </w:pPrChange>
      </w:pPr>
      <w:r w:rsidRPr="001443F1">
        <w:rPr>
          <w:u w:val="single"/>
        </w:rPr>
        <w:t>Use case begins</w:t>
      </w:r>
      <w:r w:rsidRPr="001443F1">
        <w:t xml:space="preserve"> when the user accesses the logout option.</w:t>
      </w:r>
    </w:p>
    <w:p w:rsidR="007455EB" w:rsidRDefault="00046BB5" w:rsidP="007455EB">
      <w:pPr>
        <w:pStyle w:val="ListParagraph"/>
        <w:numPr>
          <w:ilvl w:val="0"/>
          <w:numId w:val="14"/>
        </w:numPr>
        <w:autoSpaceDE w:val="0"/>
        <w:autoSpaceDN w:val="0"/>
        <w:adjustRightInd w:val="0"/>
        <w:pPrChange w:id="59" w:author="Kenneth Kon" w:date="2015-03-10T15:53:00Z">
          <w:pPr>
            <w:pStyle w:val="ListParagraph"/>
            <w:numPr>
              <w:numId w:val="16"/>
            </w:numPr>
            <w:autoSpaceDE w:val="0"/>
            <w:autoSpaceDN w:val="0"/>
            <w:adjustRightInd w:val="0"/>
            <w:ind w:left="360" w:hanging="360"/>
          </w:pPr>
        </w:pPrChange>
      </w:pPr>
      <w:r w:rsidRPr="001443F1">
        <w:t>The system logs the user out.</w:t>
      </w:r>
    </w:p>
    <w:p w:rsidR="007455EB" w:rsidRDefault="00046BB5" w:rsidP="007455EB">
      <w:pPr>
        <w:pStyle w:val="ListParagraph"/>
        <w:numPr>
          <w:ilvl w:val="0"/>
          <w:numId w:val="14"/>
        </w:numPr>
        <w:autoSpaceDE w:val="0"/>
        <w:autoSpaceDN w:val="0"/>
        <w:adjustRightInd w:val="0"/>
        <w:pPrChange w:id="60" w:author="Kenneth Kon" w:date="2015-03-10T15:53:00Z">
          <w:pPr>
            <w:pStyle w:val="ListParagraph"/>
            <w:numPr>
              <w:numId w:val="16"/>
            </w:numPr>
            <w:autoSpaceDE w:val="0"/>
            <w:autoSpaceDN w:val="0"/>
            <w:adjustRightInd w:val="0"/>
            <w:ind w:left="360" w:hanging="360"/>
          </w:pPr>
        </w:pPrChange>
      </w:pPr>
      <w:r w:rsidRPr="001443F1">
        <w:rPr>
          <w:u w:val="single"/>
        </w:rPr>
        <w:t>Use case ends</w:t>
      </w:r>
      <w:r w:rsidRPr="001443F1">
        <w:t xml:space="preserve"> when the system logs user out and displays the home screen.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logged out if he/she has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7455EB" w:rsidRDefault="00046BB5" w:rsidP="007455EB">
      <w:pPr>
        <w:pStyle w:val="ListParagraph"/>
        <w:numPr>
          <w:ilvl w:val="0"/>
          <w:numId w:val="15"/>
        </w:numPr>
        <w:autoSpaceDE w:val="0"/>
        <w:autoSpaceDN w:val="0"/>
        <w:adjustRightInd w:val="0"/>
        <w:pPrChange w:id="61" w:author="Kenneth Kon" w:date="2015-03-10T15:53:00Z">
          <w:pPr>
            <w:pStyle w:val="ListParagraph"/>
            <w:numPr>
              <w:numId w:val="17"/>
            </w:numPr>
            <w:autoSpaceDE w:val="0"/>
            <w:autoSpaceDN w:val="0"/>
            <w:adjustRightInd w:val="0"/>
            <w:ind w:left="360" w:hanging="360"/>
          </w:pPr>
        </w:pPrChange>
      </w:pPr>
      <w:r w:rsidRPr="001443F1">
        <w:t>User gets successfully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7455EB" w:rsidRDefault="00046BB5" w:rsidP="007455EB">
      <w:pPr>
        <w:pStyle w:val="ListParagraph"/>
        <w:numPr>
          <w:ilvl w:val="0"/>
          <w:numId w:val="16"/>
        </w:numPr>
        <w:autoSpaceDE w:val="0"/>
        <w:autoSpaceDN w:val="0"/>
        <w:adjustRightInd w:val="0"/>
        <w:pPrChange w:id="62" w:author="Kenneth Kon" w:date="2015-03-10T15:53:00Z">
          <w:pPr>
            <w:pStyle w:val="ListParagraph"/>
            <w:numPr>
              <w:numId w:val="18"/>
            </w:numPr>
            <w:autoSpaceDE w:val="0"/>
            <w:autoSpaceDN w:val="0"/>
            <w:adjustRightInd w:val="0"/>
            <w:ind w:left="360" w:hanging="360"/>
          </w:pPr>
        </w:pPrChange>
      </w:pPr>
      <w:r w:rsidRPr="001443F1">
        <w:t>The user closes the webpage.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7455EB" w:rsidRDefault="00046BB5" w:rsidP="007455EB">
      <w:pPr>
        <w:pStyle w:val="ListParagraph"/>
        <w:numPr>
          <w:ilvl w:val="0"/>
          <w:numId w:val="17"/>
        </w:numPr>
        <w:autoSpaceDE w:val="0"/>
        <w:autoSpaceDN w:val="0"/>
        <w:adjustRightInd w:val="0"/>
        <w:pPrChange w:id="63" w:author="Kenneth Kon" w:date="2015-03-10T15:53:00Z">
          <w:pPr>
            <w:pStyle w:val="ListParagraph"/>
            <w:numPr>
              <w:numId w:val="19"/>
            </w:numPr>
            <w:autoSpaceDE w:val="0"/>
            <w:autoSpaceDN w:val="0"/>
            <w:adjustRightInd w:val="0"/>
            <w:ind w:hanging="360"/>
          </w:pPr>
        </w:pPrChange>
      </w:pPr>
      <w:r w:rsidRPr="001443F1">
        <w:t>The logout option on the webpage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lastRenderedPageBreak/>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VQ03 – Reset Password</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t>Registered Visitor.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7455EB" w:rsidRDefault="00046BB5" w:rsidP="007455EB">
      <w:pPr>
        <w:pStyle w:val="ListParagraph"/>
        <w:numPr>
          <w:ilvl w:val="0"/>
          <w:numId w:val="18"/>
        </w:numPr>
        <w:autoSpaceDE w:val="0"/>
        <w:autoSpaceDN w:val="0"/>
        <w:adjustRightInd w:val="0"/>
        <w:pPrChange w:id="64" w:author="Kenneth Kon" w:date="2015-03-10T15:53:00Z">
          <w:pPr>
            <w:pStyle w:val="ListParagraph"/>
            <w:numPr>
              <w:numId w:val="20"/>
            </w:numPr>
            <w:autoSpaceDE w:val="0"/>
            <w:autoSpaceDN w:val="0"/>
            <w:adjustRightInd w:val="0"/>
            <w:ind w:left="360" w:hanging="360"/>
          </w:pPr>
        </w:pPrChange>
      </w:pPr>
      <w:r w:rsidRPr="001443F1">
        <w:t>User must have previously registered into the system.</w:t>
      </w:r>
    </w:p>
    <w:p w:rsidR="007455EB" w:rsidRDefault="00046BB5" w:rsidP="007455EB">
      <w:pPr>
        <w:pStyle w:val="ListParagraph"/>
        <w:numPr>
          <w:ilvl w:val="0"/>
          <w:numId w:val="18"/>
        </w:numPr>
        <w:autoSpaceDE w:val="0"/>
        <w:autoSpaceDN w:val="0"/>
        <w:adjustRightInd w:val="0"/>
        <w:pPrChange w:id="65" w:author="Kenneth Kon" w:date="2015-03-10T15:53:00Z">
          <w:pPr>
            <w:pStyle w:val="ListParagraph"/>
            <w:numPr>
              <w:numId w:val="20"/>
            </w:numPr>
            <w:autoSpaceDE w:val="0"/>
            <w:autoSpaceDN w:val="0"/>
            <w:adjustRightInd w:val="0"/>
            <w:ind w:left="360" w:hanging="360"/>
          </w:pPr>
        </w:pPrChange>
      </w:pPr>
      <w:r w:rsidRPr="001443F1">
        <w:t>User must be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7455EB" w:rsidRDefault="00046BB5" w:rsidP="007455EB">
      <w:pPr>
        <w:pStyle w:val="ListParagraph"/>
        <w:numPr>
          <w:ilvl w:val="0"/>
          <w:numId w:val="19"/>
        </w:numPr>
        <w:autoSpaceDE w:val="0"/>
        <w:autoSpaceDN w:val="0"/>
        <w:adjustRightInd w:val="0"/>
        <w:ind w:left="360"/>
        <w:pPrChange w:id="66" w:author="Kenneth Kon" w:date="2015-03-10T15:53:00Z">
          <w:pPr>
            <w:pStyle w:val="ListParagraph"/>
            <w:numPr>
              <w:numId w:val="21"/>
            </w:numPr>
            <w:autoSpaceDE w:val="0"/>
            <w:autoSpaceDN w:val="0"/>
            <w:adjustRightInd w:val="0"/>
            <w:ind w:left="360" w:hanging="360"/>
          </w:pPr>
        </w:pPrChange>
      </w:pPr>
      <w:r w:rsidRPr="001443F1">
        <w:rPr>
          <w:u w:val="single"/>
        </w:rPr>
        <w:t>Use case begins</w:t>
      </w:r>
      <w:r w:rsidRPr="001443F1">
        <w:t xml:space="preserve"> when the user accesses the option to reset password on the login screen.</w:t>
      </w:r>
    </w:p>
    <w:p w:rsidR="007455EB" w:rsidRDefault="00046BB5" w:rsidP="007455EB">
      <w:pPr>
        <w:pStyle w:val="ListParagraph"/>
        <w:numPr>
          <w:ilvl w:val="0"/>
          <w:numId w:val="19"/>
        </w:numPr>
        <w:autoSpaceDE w:val="0"/>
        <w:autoSpaceDN w:val="0"/>
        <w:adjustRightInd w:val="0"/>
        <w:ind w:left="360"/>
        <w:pPrChange w:id="67" w:author="Kenneth Kon" w:date="2015-03-10T15:53:00Z">
          <w:pPr>
            <w:pStyle w:val="ListParagraph"/>
            <w:numPr>
              <w:numId w:val="21"/>
            </w:numPr>
            <w:autoSpaceDE w:val="0"/>
            <w:autoSpaceDN w:val="0"/>
            <w:adjustRightInd w:val="0"/>
            <w:ind w:left="360" w:hanging="360"/>
          </w:pPr>
        </w:pPrChange>
      </w:pPr>
      <w:r w:rsidRPr="001443F1">
        <w:t>The system will prompt the user with a data entry template.</w:t>
      </w:r>
    </w:p>
    <w:p w:rsidR="007455EB" w:rsidRDefault="00046BB5" w:rsidP="007455EB">
      <w:pPr>
        <w:pStyle w:val="ListParagraph"/>
        <w:numPr>
          <w:ilvl w:val="0"/>
          <w:numId w:val="19"/>
        </w:numPr>
        <w:autoSpaceDE w:val="0"/>
        <w:autoSpaceDN w:val="0"/>
        <w:adjustRightInd w:val="0"/>
        <w:ind w:left="360"/>
        <w:pPrChange w:id="68" w:author="Kenneth Kon" w:date="2015-03-10T15:53:00Z">
          <w:pPr>
            <w:pStyle w:val="ListParagraph"/>
            <w:numPr>
              <w:numId w:val="21"/>
            </w:numPr>
            <w:autoSpaceDE w:val="0"/>
            <w:autoSpaceDN w:val="0"/>
            <w:adjustRightInd w:val="0"/>
            <w:ind w:left="360" w:hanging="360"/>
          </w:pPr>
        </w:pPrChange>
      </w:pPr>
      <w:r w:rsidRPr="001443F1">
        <w:t>The user should enter username, which will be their registered email, choose their security question, and write their security answer, new password and password confirmation.</w:t>
      </w:r>
    </w:p>
    <w:p w:rsidR="007455EB" w:rsidRDefault="00046BB5" w:rsidP="007455EB">
      <w:pPr>
        <w:pStyle w:val="ListParagraph"/>
        <w:numPr>
          <w:ilvl w:val="0"/>
          <w:numId w:val="19"/>
        </w:numPr>
        <w:autoSpaceDE w:val="0"/>
        <w:autoSpaceDN w:val="0"/>
        <w:adjustRightInd w:val="0"/>
        <w:ind w:left="360"/>
        <w:pPrChange w:id="69" w:author="Kenneth Kon" w:date="2015-03-10T15:53:00Z">
          <w:pPr>
            <w:pStyle w:val="ListParagraph"/>
            <w:numPr>
              <w:numId w:val="21"/>
            </w:numPr>
            <w:autoSpaceDE w:val="0"/>
            <w:autoSpaceDN w:val="0"/>
            <w:adjustRightInd w:val="0"/>
            <w:ind w:left="360" w:hanging="360"/>
          </w:pPr>
        </w:pPrChange>
      </w:pPr>
      <w:r w:rsidRPr="001443F1">
        <w:t>The user shall complete the form and submit the changes.</w:t>
      </w:r>
    </w:p>
    <w:p w:rsidR="007455EB" w:rsidRDefault="00046BB5" w:rsidP="007455EB">
      <w:pPr>
        <w:pStyle w:val="ListParagraph"/>
        <w:numPr>
          <w:ilvl w:val="0"/>
          <w:numId w:val="19"/>
        </w:numPr>
        <w:autoSpaceDE w:val="0"/>
        <w:autoSpaceDN w:val="0"/>
        <w:adjustRightInd w:val="0"/>
        <w:ind w:left="360"/>
        <w:pPrChange w:id="70" w:author="Kenneth Kon" w:date="2015-03-10T15:53:00Z">
          <w:pPr>
            <w:pStyle w:val="ListParagraph"/>
            <w:numPr>
              <w:numId w:val="21"/>
            </w:numPr>
            <w:autoSpaceDE w:val="0"/>
            <w:autoSpaceDN w:val="0"/>
            <w:adjustRightInd w:val="0"/>
            <w:ind w:left="360" w:hanging="360"/>
          </w:pPr>
        </w:pPrChange>
      </w:pPr>
      <w:r w:rsidRPr="001443F1">
        <w:t>If the username is on record,</w:t>
      </w:r>
      <w:r>
        <w:t xml:space="preserve"> and security question, and security answer are correct,</w:t>
      </w:r>
      <w:r w:rsidRPr="001443F1">
        <w:t xml:space="preserve"> the system will update the password </w:t>
      </w:r>
      <w:r>
        <w:t xml:space="preserve">and </w:t>
      </w:r>
      <w:r w:rsidRPr="001443F1">
        <w:t xml:space="preserve">notify the user if the request was submitted successfully. (See Use case </w:t>
      </w:r>
      <w:r w:rsidRPr="001443F1">
        <w:rPr>
          <w:b/>
          <w:bCs/>
        </w:rPr>
        <w:t>VQ04 – Confirm Identity</w:t>
      </w:r>
      <w:r w:rsidRPr="001443F1">
        <w:t>).</w:t>
      </w:r>
    </w:p>
    <w:p w:rsidR="007455EB" w:rsidRDefault="00046BB5" w:rsidP="007455EB">
      <w:pPr>
        <w:pStyle w:val="ListParagraph"/>
        <w:numPr>
          <w:ilvl w:val="0"/>
          <w:numId w:val="19"/>
        </w:numPr>
        <w:autoSpaceDE w:val="0"/>
        <w:autoSpaceDN w:val="0"/>
        <w:adjustRightInd w:val="0"/>
        <w:ind w:left="360"/>
        <w:pPrChange w:id="71" w:author="Kenneth Kon" w:date="2015-03-10T15:53:00Z">
          <w:pPr>
            <w:pStyle w:val="ListParagraph"/>
            <w:numPr>
              <w:numId w:val="21"/>
            </w:numPr>
            <w:autoSpaceDE w:val="0"/>
            <w:autoSpaceDN w:val="0"/>
            <w:adjustRightInd w:val="0"/>
            <w:ind w:left="360" w:hanging="360"/>
          </w:pPr>
        </w:pPrChange>
      </w:pPr>
      <w:r w:rsidRPr="001443F1">
        <w:rPr>
          <w:u w:val="single"/>
        </w:rPr>
        <w:t>Use case ends</w:t>
      </w:r>
      <w:r w:rsidRPr="001443F1">
        <w:t xml:space="preserve"> when the request is stored in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allowed to reset password if he/she has previously registered.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7455EB" w:rsidRDefault="00046BB5" w:rsidP="007455EB">
      <w:pPr>
        <w:pStyle w:val="ListParagraph"/>
        <w:numPr>
          <w:ilvl w:val="0"/>
          <w:numId w:val="20"/>
        </w:numPr>
        <w:autoSpaceDE w:val="0"/>
        <w:autoSpaceDN w:val="0"/>
        <w:adjustRightInd w:val="0"/>
        <w:pPrChange w:id="72" w:author="Kenneth Kon" w:date="2015-03-10T15:53:00Z">
          <w:pPr>
            <w:pStyle w:val="ListParagraph"/>
            <w:numPr>
              <w:numId w:val="22"/>
            </w:numPr>
            <w:autoSpaceDE w:val="0"/>
            <w:autoSpaceDN w:val="0"/>
            <w:adjustRightInd w:val="0"/>
            <w:ind w:left="360" w:hanging="360"/>
          </w:pPr>
        </w:pPrChange>
      </w:pPr>
      <w:r w:rsidRPr="001443F1">
        <w:t>The password gets successfully changed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7455EB" w:rsidRDefault="00046BB5" w:rsidP="007455EB">
      <w:pPr>
        <w:pStyle w:val="ListParagraph"/>
        <w:numPr>
          <w:ilvl w:val="0"/>
          <w:numId w:val="21"/>
        </w:numPr>
        <w:autoSpaceDE w:val="0"/>
        <w:autoSpaceDN w:val="0"/>
        <w:adjustRightInd w:val="0"/>
        <w:pPrChange w:id="73" w:author="Kenneth Kon" w:date="2015-03-10T15:53:00Z">
          <w:pPr>
            <w:pStyle w:val="ListParagraph"/>
            <w:numPr>
              <w:numId w:val="23"/>
            </w:numPr>
            <w:autoSpaceDE w:val="0"/>
            <w:autoSpaceDN w:val="0"/>
            <w:adjustRightInd w:val="0"/>
            <w:ind w:left="360" w:hanging="360"/>
          </w:pPr>
        </w:pPrChange>
      </w:pPr>
      <w:r w:rsidRPr="001443F1">
        <w:t>In step 3 of Description section the username could not be found.</w:t>
      </w:r>
    </w:p>
    <w:p w:rsidR="007455EB" w:rsidRDefault="00046BB5" w:rsidP="007455EB">
      <w:pPr>
        <w:pStyle w:val="ListParagraph"/>
        <w:numPr>
          <w:ilvl w:val="0"/>
          <w:numId w:val="21"/>
        </w:numPr>
        <w:autoSpaceDE w:val="0"/>
        <w:autoSpaceDN w:val="0"/>
        <w:adjustRightInd w:val="0"/>
        <w:pPrChange w:id="74" w:author="Kenneth Kon" w:date="2015-03-10T15:53:00Z">
          <w:pPr>
            <w:pStyle w:val="ListParagraph"/>
            <w:numPr>
              <w:numId w:val="23"/>
            </w:numPr>
            <w:autoSpaceDE w:val="0"/>
            <w:autoSpaceDN w:val="0"/>
            <w:adjustRightInd w:val="0"/>
            <w:ind w:left="360" w:hanging="360"/>
          </w:pPr>
        </w:pPrChange>
      </w:pPr>
      <w:r w:rsidRPr="001443F1">
        <w:t>In st</w:t>
      </w:r>
      <w:r>
        <w:t>ep 3 of Description section the</w:t>
      </w:r>
      <w:r w:rsidRPr="001443F1">
        <w:t xml:space="preserve"> security question</w:t>
      </w:r>
      <w:r>
        <w:t xml:space="preserve"> chosen</w:t>
      </w:r>
      <w:r w:rsidRPr="001443F1">
        <w:t xml:space="preserve"> does not match the records.</w:t>
      </w:r>
    </w:p>
    <w:p w:rsidR="007455EB" w:rsidRDefault="00046BB5" w:rsidP="007455EB">
      <w:pPr>
        <w:pStyle w:val="ListParagraph"/>
        <w:numPr>
          <w:ilvl w:val="0"/>
          <w:numId w:val="21"/>
        </w:numPr>
        <w:autoSpaceDE w:val="0"/>
        <w:autoSpaceDN w:val="0"/>
        <w:adjustRightInd w:val="0"/>
        <w:pPrChange w:id="75" w:author="Kenneth Kon" w:date="2015-03-10T15:53:00Z">
          <w:pPr>
            <w:pStyle w:val="ListParagraph"/>
            <w:numPr>
              <w:numId w:val="23"/>
            </w:numPr>
            <w:autoSpaceDE w:val="0"/>
            <w:autoSpaceDN w:val="0"/>
            <w:adjustRightInd w:val="0"/>
            <w:ind w:left="360" w:hanging="360"/>
          </w:pPr>
        </w:pPrChange>
      </w:pPr>
      <w:r w:rsidRPr="001443F1">
        <w:t xml:space="preserve">In step 3 of Description section the answer to the security </w:t>
      </w:r>
      <w:r>
        <w:t>answer</w:t>
      </w:r>
      <w:r w:rsidRPr="001443F1">
        <w:t xml:space="preserve"> does not match the records.</w:t>
      </w:r>
    </w:p>
    <w:p w:rsidR="007455EB" w:rsidRDefault="00046BB5" w:rsidP="007455EB">
      <w:pPr>
        <w:pStyle w:val="ListParagraph"/>
        <w:numPr>
          <w:ilvl w:val="0"/>
          <w:numId w:val="21"/>
        </w:numPr>
        <w:autoSpaceDE w:val="0"/>
        <w:autoSpaceDN w:val="0"/>
        <w:adjustRightInd w:val="0"/>
        <w:pPrChange w:id="76" w:author="Kenneth Kon" w:date="2015-03-10T15:53:00Z">
          <w:pPr>
            <w:pStyle w:val="ListParagraph"/>
            <w:numPr>
              <w:numId w:val="23"/>
            </w:numPr>
            <w:autoSpaceDE w:val="0"/>
            <w:autoSpaceDN w:val="0"/>
            <w:adjustRightInd w:val="0"/>
            <w:ind w:left="360" w:hanging="360"/>
          </w:pPr>
        </w:pPrChange>
      </w:pPr>
      <w:r w:rsidRPr="001443F1">
        <w:t>In step 4 of Description section the user has the option to cancel the request.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Extensions:</w:t>
      </w:r>
    </w:p>
    <w:p w:rsidR="00046BB5" w:rsidRPr="001443F1" w:rsidRDefault="00046BB5" w:rsidP="00046BB5">
      <w:pPr>
        <w:autoSpaceDE w:val="0"/>
        <w:autoSpaceDN w:val="0"/>
        <w:adjustRightInd w:val="0"/>
      </w:pPr>
      <w:r w:rsidRPr="001443F1">
        <w:t>1</w:t>
      </w:r>
      <w:r w:rsidRPr="001443F1">
        <w:rPr>
          <w:b/>
        </w:rPr>
        <w:t>. VQ04 – Confirm Identity</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7455EB" w:rsidRDefault="00046BB5" w:rsidP="007455EB">
      <w:pPr>
        <w:pStyle w:val="ListParagraph"/>
        <w:numPr>
          <w:ilvl w:val="0"/>
          <w:numId w:val="22"/>
        </w:numPr>
        <w:autoSpaceDE w:val="0"/>
        <w:autoSpaceDN w:val="0"/>
        <w:adjustRightInd w:val="0"/>
        <w:pPrChange w:id="77" w:author="Kenneth Kon" w:date="2015-03-10T15:53:00Z">
          <w:pPr>
            <w:pStyle w:val="ListParagraph"/>
            <w:numPr>
              <w:numId w:val="24"/>
            </w:numPr>
            <w:autoSpaceDE w:val="0"/>
            <w:autoSpaceDN w:val="0"/>
            <w:adjustRightInd w:val="0"/>
            <w:ind w:left="360" w:hanging="360"/>
          </w:pPr>
        </w:pPrChange>
      </w:pPr>
      <w:r w:rsidRPr="001443F1">
        <w:t>The option to reset the password is inactive.</w:t>
      </w:r>
    </w:p>
    <w:p w:rsidR="007455EB" w:rsidRDefault="00046BB5" w:rsidP="007455EB">
      <w:pPr>
        <w:pStyle w:val="ListParagraph"/>
        <w:numPr>
          <w:ilvl w:val="0"/>
          <w:numId w:val="22"/>
        </w:numPr>
        <w:autoSpaceDE w:val="0"/>
        <w:autoSpaceDN w:val="0"/>
        <w:adjustRightInd w:val="0"/>
        <w:pPrChange w:id="78" w:author="Kenneth Kon" w:date="2015-03-10T15:53:00Z">
          <w:pPr>
            <w:pStyle w:val="ListParagraph"/>
            <w:numPr>
              <w:numId w:val="24"/>
            </w:numPr>
            <w:autoSpaceDE w:val="0"/>
            <w:autoSpaceDN w:val="0"/>
            <w:adjustRightInd w:val="0"/>
            <w:ind w:left="360" w:hanging="360"/>
          </w:pPr>
        </w:pPrChange>
      </w:pPr>
      <w:r w:rsidRPr="001443F1">
        <w:t>The user table in the database is inactive.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VQ04 – Confirm Identity</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7455EB" w:rsidRDefault="00046BB5" w:rsidP="007455EB">
      <w:pPr>
        <w:pStyle w:val="ListParagraph"/>
        <w:numPr>
          <w:ilvl w:val="0"/>
          <w:numId w:val="10"/>
        </w:numPr>
        <w:autoSpaceDE w:val="0"/>
        <w:autoSpaceDN w:val="0"/>
        <w:adjustRightInd w:val="0"/>
        <w:pPrChange w:id="79" w:author="Kenneth Kon" w:date="2015-03-10T15:53:00Z">
          <w:pPr>
            <w:pStyle w:val="ListParagraph"/>
            <w:numPr>
              <w:numId w:val="12"/>
            </w:numPr>
            <w:autoSpaceDE w:val="0"/>
            <w:autoSpaceDN w:val="0"/>
            <w:adjustRightInd w:val="0"/>
            <w:ind w:left="360" w:hanging="360"/>
          </w:pPr>
        </w:pPrChange>
      </w:pPr>
      <w:r w:rsidRPr="001443F1">
        <w:t>Web Page has been activated.</w:t>
      </w:r>
    </w:p>
    <w:p w:rsidR="007455EB" w:rsidRDefault="00046BB5" w:rsidP="007455EB">
      <w:pPr>
        <w:pStyle w:val="ListParagraph"/>
        <w:numPr>
          <w:ilvl w:val="0"/>
          <w:numId w:val="10"/>
        </w:numPr>
        <w:autoSpaceDE w:val="0"/>
        <w:autoSpaceDN w:val="0"/>
        <w:adjustRightInd w:val="0"/>
        <w:pPrChange w:id="80" w:author="Kenneth Kon" w:date="2015-03-10T15:53:00Z">
          <w:pPr>
            <w:pStyle w:val="ListParagraph"/>
            <w:numPr>
              <w:numId w:val="12"/>
            </w:numPr>
            <w:autoSpaceDE w:val="0"/>
            <w:autoSpaceDN w:val="0"/>
            <w:adjustRightInd w:val="0"/>
            <w:ind w:left="360" w:hanging="360"/>
          </w:pPr>
        </w:pPrChange>
      </w:pPr>
      <w:r w:rsidRPr="001443F1">
        <w:t>User already has an active access account.</w:t>
      </w:r>
    </w:p>
    <w:p w:rsidR="007455EB" w:rsidRDefault="00046BB5" w:rsidP="007455EB">
      <w:pPr>
        <w:pStyle w:val="ListParagraph"/>
        <w:numPr>
          <w:ilvl w:val="0"/>
          <w:numId w:val="10"/>
        </w:numPr>
        <w:autoSpaceDE w:val="0"/>
        <w:autoSpaceDN w:val="0"/>
        <w:adjustRightInd w:val="0"/>
        <w:pPrChange w:id="81" w:author="Kenneth Kon" w:date="2015-03-10T15:53:00Z">
          <w:pPr>
            <w:pStyle w:val="ListParagraph"/>
            <w:numPr>
              <w:numId w:val="12"/>
            </w:numPr>
            <w:autoSpaceDE w:val="0"/>
            <w:autoSpaceDN w:val="0"/>
            <w:adjustRightInd w:val="0"/>
            <w:ind w:left="360" w:hanging="360"/>
          </w:pPr>
        </w:pPrChange>
      </w:pPr>
      <w:r w:rsidRPr="001443F1">
        <w:t>User accesses the login option.</w:t>
      </w:r>
    </w:p>
    <w:p w:rsidR="007455EB" w:rsidRDefault="00046BB5" w:rsidP="007455EB">
      <w:pPr>
        <w:pStyle w:val="ListParagraph"/>
        <w:numPr>
          <w:ilvl w:val="0"/>
          <w:numId w:val="10"/>
        </w:numPr>
        <w:autoSpaceDE w:val="0"/>
        <w:autoSpaceDN w:val="0"/>
        <w:adjustRightInd w:val="0"/>
        <w:pPrChange w:id="82" w:author="Kenneth Kon" w:date="2015-03-10T15:53:00Z">
          <w:pPr>
            <w:pStyle w:val="ListParagraph"/>
            <w:numPr>
              <w:numId w:val="12"/>
            </w:numPr>
            <w:autoSpaceDE w:val="0"/>
            <w:autoSpaceDN w:val="0"/>
            <w:adjustRightInd w:val="0"/>
            <w:ind w:left="360" w:hanging="360"/>
          </w:pPr>
        </w:pPrChange>
      </w:pPr>
      <w:r w:rsidRPr="001443F1">
        <w:t>User accesses the forget password option.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7455EB" w:rsidRDefault="00046BB5" w:rsidP="007455EB">
      <w:pPr>
        <w:pStyle w:val="ListParagraph"/>
        <w:numPr>
          <w:ilvl w:val="0"/>
          <w:numId w:val="9"/>
        </w:numPr>
        <w:autoSpaceDE w:val="0"/>
        <w:autoSpaceDN w:val="0"/>
        <w:adjustRightInd w:val="0"/>
        <w:pPrChange w:id="83" w:author="Kenneth Kon" w:date="2015-03-10T15:53:00Z">
          <w:pPr>
            <w:pStyle w:val="ListParagraph"/>
            <w:numPr>
              <w:numId w:val="11"/>
            </w:numPr>
            <w:autoSpaceDE w:val="0"/>
            <w:autoSpaceDN w:val="0"/>
            <w:adjustRightInd w:val="0"/>
            <w:ind w:left="360" w:hanging="360"/>
          </w:pPr>
        </w:pPrChange>
      </w:pPr>
      <w:r w:rsidRPr="001443F1">
        <w:rPr>
          <w:u w:val="single"/>
        </w:rPr>
        <w:t>Use case begins</w:t>
      </w:r>
      <w:r w:rsidRPr="001443F1">
        <w:t xml:space="preserve"> when the user is prompted with a template for data entry</w:t>
      </w:r>
      <w:r>
        <w:t xml:space="preserve"> either for login or reset password</w:t>
      </w:r>
      <w:r w:rsidRPr="001443F1">
        <w:t>.</w:t>
      </w:r>
    </w:p>
    <w:p w:rsidR="007455EB" w:rsidRDefault="00046BB5" w:rsidP="007455EB">
      <w:pPr>
        <w:pStyle w:val="ListParagraph"/>
        <w:numPr>
          <w:ilvl w:val="0"/>
          <w:numId w:val="9"/>
        </w:numPr>
        <w:autoSpaceDE w:val="0"/>
        <w:autoSpaceDN w:val="0"/>
        <w:adjustRightInd w:val="0"/>
        <w:pPrChange w:id="84" w:author="Kenneth Kon" w:date="2015-03-10T15:53:00Z">
          <w:pPr>
            <w:pStyle w:val="ListParagraph"/>
            <w:numPr>
              <w:numId w:val="11"/>
            </w:numPr>
            <w:autoSpaceDE w:val="0"/>
            <w:autoSpaceDN w:val="0"/>
            <w:adjustRightInd w:val="0"/>
            <w:ind w:left="360" w:hanging="360"/>
          </w:pPr>
        </w:pPrChange>
      </w:pPr>
      <w:r w:rsidRPr="0012799A">
        <w:t>The user shall enter his username which is the email, password</w:t>
      </w:r>
      <w:r>
        <w:t xml:space="preserve"> correctly</w:t>
      </w:r>
      <w:r w:rsidRPr="0012799A">
        <w:t xml:space="preserve">, and code if she/he is a Venue Registered User trying to login. </w:t>
      </w:r>
    </w:p>
    <w:p w:rsidR="007455EB" w:rsidRDefault="00046BB5" w:rsidP="007455EB">
      <w:pPr>
        <w:pStyle w:val="ListParagraph"/>
        <w:numPr>
          <w:ilvl w:val="0"/>
          <w:numId w:val="9"/>
        </w:numPr>
        <w:autoSpaceDE w:val="0"/>
        <w:autoSpaceDN w:val="0"/>
        <w:adjustRightInd w:val="0"/>
        <w:pPrChange w:id="85" w:author="Kenneth Kon" w:date="2015-03-10T15:53:00Z">
          <w:pPr>
            <w:pStyle w:val="ListParagraph"/>
            <w:numPr>
              <w:numId w:val="11"/>
            </w:numPr>
            <w:autoSpaceDE w:val="0"/>
            <w:autoSpaceDN w:val="0"/>
            <w:adjustRightInd w:val="0"/>
            <w:ind w:left="360" w:hanging="360"/>
          </w:pPr>
        </w:pPrChange>
      </w:pPr>
      <w:r w:rsidRPr="0012799A">
        <w:lastRenderedPageBreak/>
        <w:t>The user shall enter his username which is the email, password</w:t>
      </w:r>
      <w:r>
        <w:t xml:space="preserve"> correctly</w:t>
      </w:r>
      <w:r w:rsidRPr="0012799A">
        <w:t xml:space="preserve"> if she/he is a </w:t>
      </w:r>
      <w:r>
        <w:t>Single Venue Admin</w:t>
      </w:r>
      <w:r w:rsidRPr="0012799A">
        <w:t xml:space="preserve"> trying to login. </w:t>
      </w:r>
    </w:p>
    <w:p w:rsidR="007455EB" w:rsidRDefault="00046BB5" w:rsidP="007455EB">
      <w:pPr>
        <w:pStyle w:val="ListParagraph"/>
        <w:numPr>
          <w:ilvl w:val="0"/>
          <w:numId w:val="9"/>
        </w:numPr>
        <w:autoSpaceDE w:val="0"/>
        <w:autoSpaceDN w:val="0"/>
        <w:adjustRightInd w:val="0"/>
        <w:pPrChange w:id="86" w:author="Kenneth Kon" w:date="2015-03-10T15:53:00Z">
          <w:pPr>
            <w:pStyle w:val="ListParagraph"/>
            <w:numPr>
              <w:numId w:val="11"/>
            </w:numPr>
            <w:autoSpaceDE w:val="0"/>
            <w:autoSpaceDN w:val="0"/>
            <w:adjustRightInd w:val="0"/>
            <w:ind w:left="360" w:hanging="360"/>
          </w:pPr>
        </w:pPrChange>
      </w:pPr>
      <w:r w:rsidRPr="001443F1">
        <w:t>The user shall enter his username, which is the email, and finish the rest of the reset password form correctly</w:t>
      </w:r>
      <w:r>
        <w:t xml:space="preserve"> </w:t>
      </w:r>
      <w:r w:rsidRPr="0012799A">
        <w:t xml:space="preserve">if she/he is a Venue Registered User trying to login. </w:t>
      </w:r>
    </w:p>
    <w:p w:rsidR="007455EB" w:rsidRDefault="00046BB5" w:rsidP="007455EB">
      <w:pPr>
        <w:pStyle w:val="ListParagraph"/>
        <w:numPr>
          <w:ilvl w:val="0"/>
          <w:numId w:val="9"/>
        </w:numPr>
        <w:autoSpaceDE w:val="0"/>
        <w:autoSpaceDN w:val="0"/>
        <w:adjustRightInd w:val="0"/>
        <w:pPrChange w:id="87" w:author="Kenneth Kon" w:date="2015-03-10T15:53:00Z">
          <w:pPr>
            <w:pStyle w:val="ListParagraph"/>
            <w:numPr>
              <w:numId w:val="11"/>
            </w:numPr>
            <w:autoSpaceDE w:val="0"/>
            <w:autoSpaceDN w:val="0"/>
            <w:adjustRightInd w:val="0"/>
            <w:ind w:left="360" w:hanging="360"/>
          </w:pPr>
        </w:pPrChange>
      </w:pPr>
      <w:r w:rsidRPr="001443F1">
        <w:rPr>
          <w:u w:val="single"/>
        </w:rPr>
        <w:t>Use case ends</w:t>
      </w:r>
      <w:r w:rsidRPr="001443F1">
        <w:t xml:space="preserve"> when user clicks on submit button and is presented with the login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Post-conditions: </w:t>
      </w:r>
      <w:r w:rsidRPr="001443F1">
        <w:t xml:space="preserve">The </w:t>
      </w:r>
      <w:r>
        <w:t>Venue Registered User</w:t>
      </w:r>
      <w:r w:rsidRPr="001443F1">
        <w:t xml:space="preserve"> is taken back to Login</w:t>
      </w:r>
      <w:r>
        <w:t xml:space="preserve"> if she/he is trying to reset the password, or presented the login form again if it is a Venue Registered User or a Single Venue Admin trying to login</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7455EB" w:rsidRDefault="00046BB5" w:rsidP="007455EB">
      <w:pPr>
        <w:pStyle w:val="ListParagraph"/>
        <w:numPr>
          <w:ilvl w:val="0"/>
          <w:numId w:val="23"/>
        </w:numPr>
        <w:autoSpaceDE w:val="0"/>
        <w:autoSpaceDN w:val="0"/>
        <w:adjustRightInd w:val="0"/>
        <w:pPrChange w:id="88" w:author="Kenneth Kon" w:date="2015-03-10T15:53:00Z">
          <w:pPr>
            <w:pStyle w:val="ListParagraph"/>
            <w:numPr>
              <w:numId w:val="25"/>
            </w:numPr>
            <w:autoSpaceDE w:val="0"/>
            <w:autoSpaceDN w:val="0"/>
            <w:adjustRightInd w:val="0"/>
            <w:ind w:left="360" w:hanging="360"/>
          </w:pPr>
        </w:pPrChange>
      </w:pPr>
      <w:r w:rsidRPr="001443F1">
        <w:t>In step 1 of the Description section the user can cancel the request.</w:t>
      </w:r>
    </w:p>
    <w:p w:rsidR="007455EB" w:rsidRDefault="00046BB5" w:rsidP="007455EB">
      <w:pPr>
        <w:pStyle w:val="ListParagraph"/>
        <w:numPr>
          <w:ilvl w:val="0"/>
          <w:numId w:val="23"/>
        </w:numPr>
        <w:autoSpaceDE w:val="0"/>
        <w:autoSpaceDN w:val="0"/>
        <w:adjustRightInd w:val="0"/>
        <w:pPrChange w:id="89" w:author="Kenneth Kon" w:date="2015-03-10T15:53:00Z">
          <w:pPr>
            <w:pStyle w:val="ListParagraph"/>
            <w:numPr>
              <w:numId w:val="25"/>
            </w:numPr>
            <w:autoSpaceDE w:val="0"/>
            <w:autoSpaceDN w:val="0"/>
            <w:adjustRightInd w:val="0"/>
            <w:ind w:left="360" w:hanging="360"/>
          </w:pPr>
        </w:pPrChange>
      </w:pPr>
      <w:r>
        <w:t>In step 2</w:t>
      </w:r>
      <w:r w:rsidRPr="001443F1">
        <w:t xml:space="preserve"> of the Description section the </w:t>
      </w:r>
      <w:r>
        <w:t>username, password, or code</w:t>
      </w:r>
      <w:r w:rsidRPr="001443F1">
        <w:t xml:space="preserve"> are not found.</w:t>
      </w:r>
    </w:p>
    <w:p w:rsidR="007455EB" w:rsidRDefault="00046BB5" w:rsidP="007455EB">
      <w:pPr>
        <w:pStyle w:val="ListParagraph"/>
        <w:numPr>
          <w:ilvl w:val="0"/>
          <w:numId w:val="23"/>
        </w:numPr>
        <w:autoSpaceDE w:val="0"/>
        <w:autoSpaceDN w:val="0"/>
        <w:adjustRightInd w:val="0"/>
        <w:pPrChange w:id="90" w:author="Kenneth Kon" w:date="2015-03-10T15:53:00Z">
          <w:pPr>
            <w:pStyle w:val="ListParagraph"/>
            <w:numPr>
              <w:numId w:val="25"/>
            </w:numPr>
            <w:autoSpaceDE w:val="0"/>
            <w:autoSpaceDN w:val="0"/>
            <w:adjustRightInd w:val="0"/>
            <w:ind w:left="360" w:hanging="360"/>
          </w:pPr>
        </w:pPrChange>
      </w:pPr>
      <w:r>
        <w:t>In step 3</w:t>
      </w:r>
      <w:r w:rsidRPr="001443F1">
        <w:t xml:space="preserve"> of the Description section the </w:t>
      </w:r>
      <w:r>
        <w:t>username or password</w:t>
      </w:r>
      <w:r w:rsidRPr="001443F1">
        <w:t xml:space="preserve"> are not found.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7455EB" w:rsidRDefault="00046BB5" w:rsidP="007455EB">
      <w:pPr>
        <w:pStyle w:val="ListParagraph"/>
        <w:numPr>
          <w:ilvl w:val="0"/>
          <w:numId w:val="24"/>
        </w:numPr>
        <w:autoSpaceDE w:val="0"/>
        <w:autoSpaceDN w:val="0"/>
        <w:adjustRightInd w:val="0"/>
        <w:pPrChange w:id="91" w:author="Kenneth Kon" w:date="2015-03-10T15:53:00Z">
          <w:pPr>
            <w:pStyle w:val="ListParagraph"/>
            <w:numPr>
              <w:numId w:val="26"/>
            </w:numPr>
            <w:autoSpaceDE w:val="0"/>
            <w:autoSpaceDN w:val="0"/>
            <w:adjustRightInd w:val="0"/>
            <w:ind w:hanging="360"/>
          </w:pPr>
        </w:pPrChange>
      </w:pPr>
      <w:r w:rsidRPr="001443F1">
        <w:t>The system is unavailable.</w:t>
      </w:r>
    </w:p>
    <w:p w:rsidR="00046BB5" w:rsidRPr="001443F1" w:rsidRDefault="00046BB5" w:rsidP="00046BB5">
      <w:pPr>
        <w:autoSpaceDE w:val="0"/>
        <w:autoSpaceDN w:val="0"/>
        <w:adjustRightInd w:val="0"/>
        <w:rPr>
          <w:i/>
          <w:iCs/>
        </w:rPr>
      </w:pPr>
    </w:p>
    <w:p w:rsidR="00046BB5" w:rsidRPr="00F018EF" w:rsidRDefault="00046BB5" w:rsidP="00046BB5">
      <w:pPr>
        <w:autoSpaceDE w:val="0"/>
        <w:autoSpaceDN w:val="0"/>
        <w:adjustRightInd w:val="0"/>
      </w:pPr>
      <w:r w:rsidRPr="001443F1">
        <w:rPr>
          <w:i/>
          <w:iCs/>
        </w:rPr>
        <w:t xml:space="preserve">Related Use Cases: </w:t>
      </w:r>
      <w:r>
        <w:t>VQ01</w:t>
      </w:r>
      <w:r w:rsidRPr="001443F1">
        <w:t xml:space="preserve"> </w:t>
      </w:r>
      <w:r>
        <w:t>Login</w:t>
      </w:r>
      <w:r w:rsidRPr="001443F1">
        <w:t>.</w:t>
      </w:r>
    </w:p>
    <w:p w:rsidR="00046BB5" w:rsidRPr="001443F1" w:rsidRDefault="00046BB5" w:rsidP="00046BB5">
      <w:pPr>
        <w:autoSpaceDE w:val="0"/>
        <w:autoSpaceDN w:val="0"/>
        <w:adjustRightInd w:val="0"/>
      </w:pPr>
      <w:r w:rsidRPr="001443F1">
        <w:rPr>
          <w:i/>
          <w:iCs/>
        </w:rPr>
        <w:t xml:space="preserve">Related Use Cases: </w:t>
      </w:r>
      <w:r w:rsidRPr="001443F1">
        <w:t>VQ03 Reset Password.</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pBdr>
          <w:bottom w:val="dotted" w:sz="24" w:space="1" w:color="auto"/>
        </w:pBdr>
        <w:autoSpaceDE w:val="0"/>
        <w:autoSpaceDN w:val="0"/>
        <w:adjustRightInd w:val="0"/>
        <w:rPr>
          <w:i/>
          <w:iCs/>
        </w:rPr>
      </w:pP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lastRenderedPageBreak/>
        <w:t xml:space="preserve">Use Case ID: </w:t>
      </w:r>
      <w:r w:rsidRPr="001443F1">
        <w:rPr>
          <w:b/>
          <w:bCs/>
        </w:rPr>
        <w:t>VQ05 - Register New User</w:t>
      </w:r>
    </w:p>
    <w:p w:rsidR="00046BB5" w:rsidRPr="001443F1" w:rsidRDefault="00046BB5" w:rsidP="00046BB5">
      <w:pPr>
        <w:autoSpaceDE w:val="0"/>
        <w:autoSpaceDN w:val="0"/>
        <w:adjustRightInd w:val="0"/>
      </w:pPr>
      <w:r w:rsidRPr="001443F1">
        <w:rPr>
          <w:i/>
          <w:iCs/>
        </w:rPr>
        <w:t xml:space="preserve">Actors: </w:t>
      </w:r>
      <w:r w:rsidRPr="001443F1">
        <w:t xml:space="preserve">Venue Unregistered Visitor </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46BB5" w:rsidRPr="001443F1" w:rsidRDefault="00046BB5" w:rsidP="00046BB5">
      <w:pPr>
        <w:autoSpaceDE w:val="0"/>
        <w:autoSpaceDN w:val="0"/>
        <w:adjustRightInd w:val="0"/>
      </w:pPr>
      <w:r w:rsidRPr="001443F1">
        <w:t>1. Web page has been activated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pPr>
      <w:r w:rsidRPr="001443F1">
        <w:t xml:space="preserve">1. </w:t>
      </w:r>
      <w:r w:rsidRPr="001443F1">
        <w:rPr>
          <w:u w:val="single"/>
        </w:rPr>
        <w:t>Use case begins</w:t>
      </w:r>
      <w:r w:rsidRPr="001443F1">
        <w:t xml:space="preserve"> when guest user accesses the register option on the Website.</w:t>
      </w:r>
    </w:p>
    <w:p w:rsidR="00046BB5" w:rsidRPr="001443F1" w:rsidRDefault="00046BB5" w:rsidP="00046BB5">
      <w:pPr>
        <w:autoSpaceDE w:val="0"/>
        <w:autoSpaceDN w:val="0"/>
        <w:adjustRightInd w:val="0"/>
      </w:pPr>
      <w:r w:rsidRPr="001443F1">
        <w:t>2. The system shall provide the guest user or new administrator with a template for data entry.</w:t>
      </w:r>
    </w:p>
    <w:p w:rsidR="00046BB5" w:rsidRPr="001443F1" w:rsidRDefault="00046BB5" w:rsidP="00046BB5">
      <w:pPr>
        <w:autoSpaceDE w:val="0"/>
        <w:autoSpaceDN w:val="0"/>
        <w:adjustRightInd w:val="0"/>
      </w:pPr>
      <w:r w:rsidRPr="001443F1">
        <w:t>3. The guest user should enter the follow</w:t>
      </w:r>
      <w:r>
        <w:t>ing data: first n</w:t>
      </w:r>
      <w:r w:rsidRPr="001443F1">
        <w:t>ame, last name, password, security question, security answer, phone number</w:t>
      </w:r>
      <w:r>
        <w:t>, age, and code</w:t>
      </w:r>
      <w:r w:rsidRPr="001443F1">
        <w:t xml:space="preserve"> (for confirmation).</w:t>
      </w:r>
    </w:p>
    <w:p w:rsidR="00046BB5" w:rsidRPr="001443F1" w:rsidRDefault="00046BB5" w:rsidP="00046BB5">
      <w:pPr>
        <w:autoSpaceDE w:val="0"/>
        <w:autoSpaceDN w:val="0"/>
        <w:adjustRightInd w:val="0"/>
      </w:pPr>
      <w:r w:rsidRPr="001443F1">
        <w:t>4. The guest user should send the request by accessing the submit option.</w:t>
      </w:r>
    </w:p>
    <w:p w:rsidR="00046BB5" w:rsidRPr="001443F1" w:rsidRDefault="00046BB5" w:rsidP="00046BB5">
      <w:pPr>
        <w:autoSpaceDE w:val="0"/>
        <w:autoSpaceDN w:val="0"/>
        <w:adjustRightInd w:val="0"/>
      </w:pPr>
      <w:r w:rsidRPr="001443F1">
        <w:t>5. The system shall then notify the guest user if the request was submitted successfully.</w:t>
      </w:r>
    </w:p>
    <w:p w:rsidR="00046BB5" w:rsidRPr="001443F1" w:rsidRDefault="00046BB5" w:rsidP="00046BB5">
      <w:pPr>
        <w:autoSpaceDE w:val="0"/>
        <w:autoSpaceDN w:val="0"/>
        <w:adjustRightInd w:val="0"/>
      </w:pPr>
      <w:r w:rsidRPr="001443F1">
        <w:t>6. When the request is received the system shall update the record for that new user.</w:t>
      </w:r>
    </w:p>
    <w:p w:rsidR="00046BB5" w:rsidRPr="001443F1" w:rsidRDefault="00046BB5" w:rsidP="00046BB5">
      <w:pPr>
        <w:autoSpaceDE w:val="0"/>
        <w:autoSpaceDN w:val="0"/>
        <w:adjustRightInd w:val="0"/>
      </w:pPr>
      <w:r w:rsidRPr="001443F1">
        <w:t>7</w:t>
      </w:r>
      <w:r w:rsidRPr="001443F1">
        <w:rPr>
          <w:u w:val="single"/>
        </w:rPr>
        <w:t>. Use case ends</w:t>
      </w:r>
      <w:r w:rsidRPr="001443F1">
        <w:t xml:space="preserve"> when the record is updated.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 xml:space="preserve">Relevant requirements: </w:t>
      </w:r>
    </w:p>
    <w:p w:rsidR="007455EB" w:rsidRDefault="00046BB5" w:rsidP="007455EB">
      <w:pPr>
        <w:pStyle w:val="ListParagraph"/>
        <w:numPr>
          <w:ilvl w:val="0"/>
          <w:numId w:val="8"/>
        </w:numPr>
        <w:autoSpaceDE w:val="0"/>
        <w:autoSpaceDN w:val="0"/>
        <w:adjustRightInd w:val="0"/>
        <w:ind w:left="360"/>
        <w:pPrChange w:id="92" w:author="Kenneth Kon" w:date="2015-03-10T15:53:00Z">
          <w:pPr>
            <w:pStyle w:val="ListParagraph"/>
            <w:numPr>
              <w:numId w:val="10"/>
            </w:numPr>
            <w:autoSpaceDE w:val="0"/>
            <w:autoSpaceDN w:val="0"/>
            <w:adjustRightInd w:val="0"/>
            <w:ind w:left="360" w:hanging="360"/>
          </w:pPr>
        </w:pPrChange>
      </w:pPr>
      <w:r w:rsidRPr="001443F1">
        <w:t>A guest user will only be able to register if they do not have a profile created from before.</w:t>
      </w:r>
    </w:p>
    <w:p w:rsidR="007455EB" w:rsidRDefault="00046BB5" w:rsidP="007455EB">
      <w:pPr>
        <w:pStyle w:val="ListParagraph"/>
        <w:numPr>
          <w:ilvl w:val="0"/>
          <w:numId w:val="8"/>
        </w:numPr>
        <w:autoSpaceDE w:val="0"/>
        <w:autoSpaceDN w:val="0"/>
        <w:adjustRightInd w:val="0"/>
        <w:ind w:left="360"/>
        <w:pPrChange w:id="93" w:author="Kenneth Kon" w:date="2015-03-10T15:53:00Z">
          <w:pPr>
            <w:pStyle w:val="ListParagraph"/>
            <w:numPr>
              <w:numId w:val="10"/>
            </w:numPr>
            <w:autoSpaceDE w:val="0"/>
            <w:autoSpaceDN w:val="0"/>
            <w:adjustRightInd w:val="0"/>
            <w:ind w:left="360" w:hanging="360"/>
          </w:pPr>
        </w:pPrChange>
      </w:pPr>
      <w:r>
        <w:t xml:space="preserve">Venue </w:t>
      </w:r>
      <w:r w:rsidRPr="001443F1">
        <w:t>Registered users will be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46BB5" w:rsidRPr="001443F1" w:rsidRDefault="00046BB5" w:rsidP="00046BB5">
      <w:pPr>
        <w:autoSpaceDE w:val="0"/>
        <w:autoSpaceDN w:val="0"/>
        <w:adjustRightInd w:val="0"/>
      </w:pPr>
      <w:r w:rsidRPr="001443F1">
        <w:t>1. The record for that user has been created.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7455EB" w:rsidRDefault="00046BB5" w:rsidP="007455EB">
      <w:pPr>
        <w:pStyle w:val="ListParagraph"/>
        <w:numPr>
          <w:ilvl w:val="0"/>
          <w:numId w:val="25"/>
        </w:numPr>
        <w:autoSpaceDE w:val="0"/>
        <w:autoSpaceDN w:val="0"/>
        <w:adjustRightInd w:val="0"/>
        <w:pPrChange w:id="94" w:author="Kenneth Kon" w:date="2015-03-10T15:53:00Z">
          <w:pPr>
            <w:pStyle w:val="ListParagraph"/>
            <w:numPr>
              <w:numId w:val="27"/>
            </w:numPr>
            <w:autoSpaceDE w:val="0"/>
            <w:autoSpaceDN w:val="0"/>
            <w:adjustRightInd w:val="0"/>
            <w:ind w:left="360" w:hanging="360"/>
          </w:pPr>
        </w:pPrChange>
      </w:pPr>
      <w:r w:rsidRPr="001443F1">
        <w:t>In step 4 o the f Description section the user has the option to cancel the request.</w:t>
      </w:r>
    </w:p>
    <w:p w:rsidR="007455EB" w:rsidRDefault="00046BB5" w:rsidP="007455EB">
      <w:pPr>
        <w:pStyle w:val="ListParagraph"/>
        <w:numPr>
          <w:ilvl w:val="0"/>
          <w:numId w:val="25"/>
        </w:numPr>
        <w:autoSpaceDE w:val="0"/>
        <w:autoSpaceDN w:val="0"/>
        <w:adjustRightInd w:val="0"/>
        <w:pPrChange w:id="95" w:author="Kenneth Kon" w:date="2015-03-10T15:53:00Z">
          <w:pPr>
            <w:pStyle w:val="ListParagraph"/>
            <w:numPr>
              <w:numId w:val="27"/>
            </w:numPr>
            <w:autoSpaceDE w:val="0"/>
            <w:autoSpaceDN w:val="0"/>
            <w:adjustRightInd w:val="0"/>
            <w:ind w:left="360" w:hanging="360"/>
          </w:pPr>
        </w:pPrChange>
      </w:pPr>
      <w:r w:rsidRPr="001443F1">
        <w:t>In step 5 o the f Description section, if any of the required fields are left blank the system shall notify the user of the missing fields</w:t>
      </w:r>
      <w:r>
        <w:t>, and how to fill the fields properly</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Exceptions:</w:t>
      </w:r>
    </w:p>
    <w:p w:rsidR="007455EB" w:rsidRDefault="00046BB5" w:rsidP="007455EB">
      <w:pPr>
        <w:pStyle w:val="ListParagraph"/>
        <w:numPr>
          <w:ilvl w:val="0"/>
          <w:numId w:val="26"/>
        </w:numPr>
        <w:autoSpaceDE w:val="0"/>
        <w:autoSpaceDN w:val="0"/>
        <w:adjustRightInd w:val="0"/>
        <w:ind w:left="360"/>
        <w:pPrChange w:id="96" w:author="Kenneth Kon" w:date="2015-03-10T15:53:00Z">
          <w:pPr>
            <w:pStyle w:val="ListParagraph"/>
            <w:numPr>
              <w:numId w:val="28"/>
            </w:numPr>
            <w:autoSpaceDE w:val="0"/>
            <w:autoSpaceDN w:val="0"/>
            <w:adjustRightInd w:val="0"/>
            <w:ind w:left="360" w:hanging="360"/>
          </w:pPr>
        </w:pPrChange>
      </w:pPr>
      <w:r w:rsidRPr="001443F1">
        <w:t>The register option on the webpage is not active.</w:t>
      </w:r>
    </w:p>
    <w:p w:rsidR="007455EB" w:rsidRDefault="00046BB5" w:rsidP="007455EB">
      <w:pPr>
        <w:pStyle w:val="ListParagraph"/>
        <w:numPr>
          <w:ilvl w:val="0"/>
          <w:numId w:val="26"/>
        </w:numPr>
        <w:autoSpaceDE w:val="0"/>
        <w:autoSpaceDN w:val="0"/>
        <w:adjustRightInd w:val="0"/>
        <w:ind w:left="360"/>
        <w:pPrChange w:id="97" w:author="Kenneth Kon" w:date="2015-03-10T15:53:00Z">
          <w:pPr>
            <w:pStyle w:val="ListParagraph"/>
            <w:numPr>
              <w:numId w:val="28"/>
            </w:numPr>
            <w:autoSpaceDE w:val="0"/>
            <w:autoSpaceDN w:val="0"/>
            <w:adjustRightInd w:val="0"/>
            <w:ind w:left="360" w:hanging="360"/>
          </w:pPr>
        </w:pPrChange>
      </w:pPr>
      <w:r w:rsidRPr="001443F1">
        <w:t xml:space="preserve">After the user enters the required information </w:t>
      </w:r>
      <w:r>
        <w:t xml:space="preserve">into </w:t>
      </w:r>
      <w:r w:rsidRPr="001443F1">
        <w:t>the system the user gets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ind w:left="36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Use Case ID: </w:t>
      </w:r>
      <w:r w:rsidRPr="001443F1">
        <w:rPr>
          <w:b/>
          <w:bCs/>
          <w:color w:val="1A1A1A"/>
        </w:rPr>
        <w:t xml:space="preserve">VQ06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r>
        <w:rPr>
          <w:color w:val="1A1A1A"/>
        </w:rPr>
        <w:t>Rides from the home page or from his account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at the venue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the </w:t>
      </w:r>
      <w:r>
        <w:rPr>
          <w:color w:val="1A1A1A"/>
        </w:rPr>
        <w:t>venue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lastRenderedPageBreak/>
        <w:t>Alternative Courses of Action:</w:t>
      </w:r>
    </w:p>
    <w:p w:rsidR="007455EB" w:rsidRDefault="00046BB5" w:rsidP="007455EB">
      <w:pPr>
        <w:pStyle w:val="ListParagraph"/>
        <w:numPr>
          <w:ilvl w:val="0"/>
          <w:numId w:val="34"/>
        </w:numPr>
        <w:autoSpaceDE w:val="0"/>
        <w:autoSpaceDN w:val="0"/>
        <w:adjustRightInd w:val="0"/>
        <w:spacing w:after="200" w:line="276" w:lineRule="auto"/>
        <w:rPr>
          <w:color w:val="1A1A1A"/>
        </w:rPr>
        <w:pPrChange w:id="98"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7455EB" w:rsidRDefault="00046BB5" w:rsidP="007455EB">
      <w:pPr>
        <w:pStyle w:val="ListParagraph"/>
        <w:widowControl w:val="0"/>
        <w:numPr>
          <w:ilvl w:val="0"/>
          <w:numId w:val="34"/>
        </w:numPr>
        <w:autoSpaceDE w:val="0"/>
        <w:autoSpaceDN w:val="0"/>
        <w:adjustRightInd w:val="0"/>
        <w:spacing w:after="200" w:line="276" w:lineRule="auto"/>
        <w:rPr>
          <w:color w:val="1A1A1A"/>
        </w:rPr>
        <w:pPrChange w:id="99" w:author="Kenneth Kon" w:date="2015-03-10T15:53:00Z">
          <w:pPr>
            <w:pStyle w:val="ListParagraph"/>
            <w:widowControl w:val="0"/>
            <w:numPr>
              <w:numId w:val="36"/>
            </w:numPr>
            <w:autoSpaceDE w:val="0"/>
            <w:autoSpaceDN w:val="0"/>
            <w:adjustRightInd w:val="0"/>
            <w:spacing w:after="200" w:line="276" w:lineRule="auto"/>
            <w:ind w:left="360" w:hanging="360"/>
          </w:pPr>
        </w:pPrChange>
      </w:pPr>
      <w:r w:rsidRPr="001443F1">
        <w:rPr>
          <w:color w:val="1A1A1A"/>
        </w:rPr>
        <w:t xml:space="preserve">In step 3 of the Description section the user has </w:t>
      </w:r>
      <w:r>
        <w:rPr>
          <w:color w:val="1A1A1A"/>
        </w:rPr>
        <w:t>the option to cancel the form</w:t>
      </w:r>
      <w:r w:rsidRPr="001443F1">
        <w:rPr>
          <w:color w:val="1A1A1A"/>
        </w:rPr>
        <w:t>.</w:t>
      </w:r>
    </w:p>
    <w:p w:rsidR="007455EB" w:rsidRDefault="00046BB5" w:rsidP="007455EB">
      <w:pPr>
        <w:pStyle w:val="ListParagraph"/>
        <w:numPr>
          <w:ilvl w:val="0"/>
          <w:numId w:val="34"/>
        </w:numPr>
        <w:autoSpaceDE w:val="0"/>
        <w:autoSpaceDN w:val="0"/>
        <w:adjustRightInd w:val="0"/>
        <w:spacing w:after="200" w:line="276" w:lineRule="auto"/>
        <w:rPr>
          <w:color w:val="1A1A1A"/>
        </w:rPr>
        <w:pPrChange w:id="100"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7455EB" w:rsidRDefault="00046BB5" w:rsidP="007455EB">
      <w:pPr>
        <w:pStyle w:val="ListParagraph"/>
        <w:numPr>
          <w:ilvl w:val="0"/>
          <w:numId w:val="34"/>
        </w:numPr>
        <w:autoSpaceDE w:val="0"/>
        <w:autoSpaceDN w:val="0"/>
        <w:adjustRightInd w:val="0"/>
        <w:spacing w:after="200" w:line="276" w:lineRule="auto"/>
        <w:rPr>
          <w:color w:val="1A1A1A"/>
        </w:rPr>
        <w:pPrChange w:id="101"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7455EB" w:rsidRDefault="00046BB5" w:rsidP="007455EB">
      <w:pPr>
        <w:pStyle w:val="ListParagraph"/>
        <w:numPr>
          <w:ilvl w:val="0"/>
          <w:numId w:val="34"/>
        </w:numPr>
        <w:autoSpaceDE w:val="0"/>
        <w:autoSpaceDN w:val="0"/>
        <w:adjustRightInd w:val="0"/>
        <w:spacing w:after="200" w:line="276" w:lineRule="auto"/>
        <w:rPr>
          <w:color w:val="1A1A1A"/>
        </w:rPr>
        <w:pPrChange w:id="102"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7455EB" w:rsidRDefault="00046BB5" w:rsidP="007455EB">
      <w:pPr>
        <w:pStyle w:val="ListParagraph"/>
        <w:numPr>
          <w:ilvl w:val="0"/>
          <w:numId w:val="34"/>
        </w:numPr>
        <w:autoSpaceDE w:val="0"/>
        <w:autoSpaceDN w:val="0"/>
        <w:adjustRightInd w:val="0"/>
        <w:spacing w:after="200" w:line="276" w:lineRule="auto"/>
        <w:rPr>
          <w:color w:val="1A1A1A"/>
        </w:rPr>
        <w:pPrChange w:id="103"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7455EB" w:rsidRDefault="00046BB5" w:rsidP="007455EB">
      <w:pPr>
        <w:pStyle w:val="ListParagraph"/>
        <w:numPr>
          <w:ilvl w:val="0"/>
          <w:numId w:val="34"/>
        </w:numPr>
        <w:autoSpaceDE w:val="0"/>
        <w:autoSpaceDN w:val="0"/>
        <w:adjustRightInd w:val="0"/>
        <w:spacing w:after="200" w:line="276" w:lineRule="auto"/>
        <w:rPr>
          <w:color w:val="1A1A1A"/>
        </w:rPr>
        <w:pPrChange w:id="104"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7455EB" w:rsidRDefault="00046BB5" w:rsidP="007455EB">
      <w:pPr>
        <w:pStyle w:val="ListParagraph"/>
        <w:widowControl w:val="0"/>
        <w:numPr>
          <w:ilvl w:val="0"/>
          <w:numId w:val="35"/>
        </w:numPr>
        <w:autoSpaceDE w:val="0"/>
        <w:autoSpaceDN w:val="0"/>
        <w:adjustRightInd w:val="0"/>
        <w:spacing w:after="200" w:line="276" w:lineRule="auto"/>
        <w:rPr>
          <w:color w:val="1A1A1A"/>
        </w:rPr>
        <w:pPrChange w:id="105"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option to select ride/event is not active.</w:t>
      </w:r>
    </w:p>
    <w:p w:rsidR="007455EB" w:rsidRDefault="00046BB5" w:rsidP="007455EB">
      <w:pPr>
        <w:pStyle w:val="ListParagraph"/>
        <w:widowControl w:val="0"/>
        <w:numPr>
          <w:ilvl w:val="0"/>
          <w:numId w:val="35"/>
        </w:numPr>
        <w:autoSpaceDE w:val="0"/>
        <w:autoSpaceDN w:val="0"/>
        <w:adjustRightInd w:val="0"/>
        <w:spacing w:after="200" w:line="276" w:lineRule="auto"/>
        <w:rPr>
          <w:color w:val="1A1A1A"/>
        </w:rPr>
        <w:pPrChange w:id="106"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system could not continue after submitting the selection.</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443F1">
        <w:rPr>
          <w:b/>
          <w:bCs/>
        </w:rPr>
        <w:t>VQ07 – Add</w:t>
      </w:r>
      <w:r>
        <w:rPr>
          <w:b/>
          <w:bCs/>
        </w:rPr>
        <w:t xml:space="preserve"> (Queue) for a</w:t>
      </w:r>
      <w:r w:rsidRPr="001443F1">
        <w:rPr>
          <w:b/>
          <w:bCs/>
        </w:rPr>
        <w:t xml:space="preserve"> Ride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b/>
          <w:bCs/>
          <w:color w:val="1A1A1A"/>
        </w:rPr>
      </w:pPr>
      <w:r w:rsidRPr="001443F1">
        <w:rPr>
          <w:i/>
          <w:iCs/>
          <w:color w:val="1A1A1A"/>
        </w:rPr>
        <w:t xml:space="preserve">Use Case ID: </w:t>
      </w:r>
      <w:r w:rsidRPr="001443F1">
        <w:rPr>
          <w:b/>
          <w:bCs/>
          <w:color w:val="1A1A1A"/>
        </w:rPr>
        <w:t xml:space="preserve">VQ07 – Add </w:t>
      </w:r>
      <w:r>
        <w:rPr>
          <w:b/>
          <w:bCs/>
          <w:color w:val="1A1A1A"/>
        </w:rPr>
        <w:t xml:space="preserve">(Queue) User for a </w:t>
      </w:r>
      <w:r w:rsidRPr="001443F1">
        <w:rPr>
          <w:b/>
          <w:bCs/>
          <w:color w:val="1A1A1A"/>
        </w:rPr>
        <w:t>Ride</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w:t>
      </w:r>
      <w:r>
        <w:t>ered Visitor</w:t>
      </w:r>
      <w:r w:rsidRPr="001443F1">
        <w:t>.</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lastRenderedPageBreak/>
        <w:t>Pre-condition:</w:t>
      </w:r>
    </w:p>
    <w:p w:rsidR="007455EB" w:rsidRDefault="00046BB5" w:rsidP="007455EB">
      <w:pPr>
        <w:widowControl w:val="0"/>
        <w:numPr>
          <w:ilvl w:val="0"/>
          <w:numId w:val="47"/>
        </w:numPr>
        <w:autoSpaceDE w:val="0"/>
        <w:autoSpaceDN w:val="0"/>
        <w:adjustRightInd w:val="0"/>
        <w:spacing w:after="0" w:line="240" w:lineRule="auto"/>
        <w:rPr>
          <w:color w:val="1A1A1A"/>
        </w:rPr>
        <w:pPrChange w:id="107"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Web page has been activated.</w:t>
      </w:r>
    </w:p>
    <w:p w:rsidR="007455EB" w:rsidRDefault="00046BB5" w:rsidP="007455EB">
      <w:pPr>
        <w:widowControl w:val="0"/>
        <w:numPr>
          <w:ilvl w:val="0"/>
          <w:numId w:val="47"/>
        </w:numPr>
        <w:autoSpaceDE w:val="0"/>
        <w:autoSpaceDN w:val="0"/>
        <w:adjustRightInd w:val="0"/>
        <w:spacing w:after="0" w:line="240" w:lineRule="auto"/>
        <w:rPr>
          <w:color w:val="1A1A1A"/>
        </w:rPr>
        <w:pPrChange w:id="108"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Venue Registered User has an active account within the system.</w:t>
      </w:r>
    </w:p>
    <w:p w:rsidR="007455EB" w:rsidRDefault="00046BB5" w:rsidP="007455EB">
      <w:pPr>
        <w:widowControl w:val="0"/>
        <w:numPr>
          <w:ilvl w:val="0"/>
          <w:numId w:val="47"/>
        </w:numPr>
        <w:autoSpaceDE w:val="0"/>
        <w:autoSpaceDN w:val="0"/>
        <w:adjustRightInd w:val="0"/>
        <w:spacing w:after="0" w:line="240" w:lineRule="auto"/>
        <w:rPr>
          <w:color w:val="1A1A1A"/>
        </w:rPr>
        <w:pPrChange w:id="109"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 xml:space="preserve">Venue Registered User </w:t>
      </w:r>
      <w:r>
        <w:rPr>
          <w:color w:val="1A1A1A"/>
        </w:rPr>
        <w:t>is already on his account page</w:t>
      </w:r>
      <w:r w:rsidRPr="001443F1">
        <w:rPr>
          <w:color w:val="1A1A1A"/>
        </w:rPr>
        <w:t>.</w:t>
      </w:r>
      <w:r w:rsidRPr="00702883">
        <w:rPr>
          <w:i/>
          <w:iCs/>
          <w:color w:val="1A1A1A"/>
        </w:rPr>
        <w:t> </w:t>
      </w:r>
    </w:p>
    <w:p w:rsidR="00046BB5" w:rsidRDefault="00046BB5" w:rsidP="00046BB5">
      <w:pPr>
        <w:widowControl w:val="0"/>
        <w:autoSpaceDE w:val="0"/>
        <w:autoSpaceDN w:val="0"/>
        <w:adjustRightInd w:val="0"/>
        <w:rPr>
          <w:i/>
          <w:iCs/>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7455EB" w:rsidRDefault="00046BB5" w:rsidP="007455EB">
      <w:pPr>
        <w:pStyle w:val="ListParagraph"/>
        <w:widowControl w:val="0"/>
        <w:numPr>
          <w:ilvl w:val="0"/>
          <w:numId w:val="33"/>
        </w:numPr>
        <w:autoSpaceDE w:val="0"/>
        <w:autoSpaceDN w:val="0"/>
        <w:adjustRightInd w:val="0"/>
        <w:spacing w:after="200" w:line="276" w:lineRule="auto"/>
        <w:rPr>
          <w:color w:val="1A1A1A"/>
        </w:rPr>
        <w:pPrChange w:id="110"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Use case begins</w:t>
      </w:r>
      <w:r w:rsidRPr="001443F1">
        <w:rPr>
          <w:color w:val="1A1A1A"/>
        </w:rPr>
        <w:t xml:space="preserve"> when user </w:t>
      </w:r>
      <w:r>
        <w:rPr>
          <w:color w:val="1A1A1A"/>
        </w:rPr>
        <w:t xml:space="preserve">clicks on Rides from his account page, and a list with available rides is presented. </w:t>
      </w:r>
    </w:p>
    <w:p w:rsidR="007455EB" w:rsidRDefault="00046BB5" w:rsidP="007455EB">
      <w:pPr>
        <w:pStyle w:val="ListParagraph"/>
        <w:widowControl w:val="0"/>
        <w:numPr>
          <w:ilvl w:val="0"/>
          <w:numId w:val="33"/>
        </w:numPr>
        <w:autoSpaceDE w:val="0"/>
        <w:autoSpaceDN w:val="0"/>
        <w:adjustRightInd w:val="0"/>
        <w:spacing w:after="200" w:line="276" w:lineRule="auto"/>
        <w:rPr>
          <w:color w:val="1A1A1A"/>
        </w:rPr>
        <w:pPrChange w:id="111" w:author="Kenneth Kon" w:date="2015-03-10T15:53:00Z">
          <w:pPr>
            <w:pStyle w:val="ListParagraph"/>
            <w:widowControl w:val="0"/>
            <w:numPr>
              <w:numId w:val="35"/>
            </w:numPr>
            <w:autoSpaceDE w:val="0"/>
            <w:autoSpaceDN w:val="0"/>
            <w:adjustRightInd w:val="0"/>
            <w:spacing w:after="200" w:line="276" w:lineRule="auto"/>
            <w:ind w:hanging="360"/>
          </w:pPr>
        </w:pPrChange>
      </w:pPr>
      <w:r>
        <w:rPr>
          <w:color w:val="1A1A1A"/>
        </w:rPr>
        <w:t>U</w:t>
      </w:r>
      <w:r w:rsidRPr="001443F1">
        <w:rPr>
          <w:color w:val="1A1A1A"/>
        </w:rPr>
        <w:t xml:space="preserve">ser </w:t>
      </w:r>
      <w:r>
        <w:rPr>
          <w:color w:val="1A1A1A"/>
        </w:rPr>
        <w:t xml:space="preserve">shall continue when she/he </w:t>
      </w:r>
      <w:r w:rsidRPr="001443F1">
        <w:rPr>
          <w:color w:val="1A1A1A"/>
        </w:rPr>
        <w:t xml:space="preserve">has already </w:t>
      </w:r>
      <w:r>
        <w:rPr>
          <w:color w:val="1A1A1A"/>
        </w:rPr>
        <w:t>decided which ride she/he wants to add (queue)</w:t>
      </w:r>
      <w:r w:rsidRPr="001443F1">
        <w:rPr>
          <w:color w:val="1A1A1A"/>
        </w:rPr>
        <w:t>.</w:t>
      </w:r>
    </w:p>
    <w:p w:rsidR="007455EB" w:rsidRDefault="00046BB5" w:rsidP="007455EB">
      <w:pPr>
        <w:pStyle w:val="ListParagraph"/>
        <w:numPr>
          <w:ilvl w:val="0"/>
          <w:numId w:val="33"/>
        </w:numPr>
        <w:autoSpaceDE w:val="0"/>
        <w:autoSpaceDN w:val="0"/>
        <w:adjustRightInd w:val="0"/>
        <w:pPrChange w:id="112" w:author="Kenneth Kon" w:date="2015-03-10T15:53:00Z">
          <w:pPr>
            <w:pStyle w:val="ListParagraph"/>
            <w:numPr>
              <w:numId w:val="35"/>
            </w:numPr>
            <w:autoSpaceDE w:val="0"/>
            <w:autoSpaceDN w:val="0"/>
            <w:adjustRightInd w:val="0"/>
            <w:ind w:hanging="360"/>
          </w:pPr>
        </w:pPrChange>
      </w:pPr>
      <w:r w:rsidRPr="001443F1">
        <w:t xml:space="preserve">User shall continue by </w:t>
      </w:r>
      <w:r>
        <w:t>clicking the “+” symbol to add their preferred ride</w:t>
      </w:r>
      <w:r w:rsidRPr="001443F1">
        <w:t>.</w:t>
      </w:r>
    </w:p>
    <w:p w:rsidR="007455EB" w:rsidRDefault="00046BB5" w:rsidP="007455EB">
      <w:pPr>
        <w:pStyle w:val="ListParagraph"/>
        <w:widowControl w:val="0"/>
        <w:numPr>
          <w:ilvl w:val="0"/>
          <w:numId w:val="33"/>
        </w:numPr>
        <w:autoSpaceDE w:val="0"/>
        <w:autoSpaceDN w:val="0"/>
        <w:adjustRightInd w:val="0"/>
        <w:spacing w:after="200" w:line="276" w:lineRule="auto"/>
        <w:rPr>
          <w:color w:val="1A1A1A"/>
        </w:rPr>
        <w:pPrChange w:id="113"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rPr>
        <w:t>The system shall notify the user if ride was successfully added.</w:t>
      </w:r>
    </w:p>
    <w:p w:rsidR="007455EB" w:rsidRDefault="00046BB5" w:rsidP="007455EB">
      <w:pPr>
        <w:pStyle w:val="ListParagraph"/>
        <w:widowControl w:val="0"/>
        <w:numPr>
          <w:ilvl w:val="0"/>
          <w:numId w:val="33"/>
        </w:numPr>
        <w:autoSpaceDE w:val="0"/>
        <w:autoSpaceDN w:val="0"/>
        <w:adjustRightInd w:val="0"/>
        <w:spacing w:after="200" w:line="276" w:lineRule="auto"/>
        <w:rPr>
          <w:color w:val="1A1A1A"/>
        </w:rPr>
        <w:pPrChange w:id="114"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 xml:space="preserve">Use case ends </w:t>
      </w:r>
      <w:r w:rsidRPr="001443F1">
        <w:rPr>
          <w:color w:val="1A1A1A"/>
        </w:rPr>
        <w:t xml:space="preserve">when customer accepts the notification displayed and </w:t>
      </w:r>
      <w:r>
        <w:rPr>
          <w:color w:val="1A1A1A"/>
        </w:rPr>
        <w:t>she/he</w:t>
      </w:r>
      <w:r w:rsidRPr="001443F1">
        <w:rPr>
          <w:color w:val="1A1A1A"/>
        </w:rPr>
        <w:t xml:space="preserve"> is taken to his/her </w:t>
      </w:r>
      <w:r>
        <w:rPr>
          <w:color w:val="1A1A1A"/>
        </w:rPr>
        <w:t>account</w:t>
      </w:r>
      <w:r w:rsidRPr="001443F1">
        <w:rPr>
          <w:color w:val="1A1A1A"/>
        </w:rPr>
        <w:t xml:space="preserve"> page</w:t>
      </w:r>
      <w:r>
        <w:rPr>
          <w:color w:val="1A1A1A"/>
        </w:rPr>
        <w:t xml:space="preserve"> where the ride added is displayed along with his/her waiting time</w:t>
      </w:r>
      <w:r w:rsidRPr="001443F1">
        <w:rPr>
          <w:color w:val="1A1A1A"/>
        </w:rPr>
        <w:t xml:space="preserve">. </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E57D20" w:rsidRDefault="00046BB5" w:rsidP="00046BB5">
      <w:pPr>
        <w:widowControl w:val="0"/>
        <w:autoSpaceDE w:val="0"/>
        <w:autoSpaceDN w:val="0"/>
        <w:adjustRightInd w:val="0"/>
        <w:rPr>
          <w:i/>
          <w:iCs/>
          <w:color w:val="1A1A1A"/>
        </w:rPr>
      </w:pPr>
      <w:r w:rsidRPr="001443F1">
        <w:rPr>
          <w:i/>
          <w:iCs/>
          <w:color w:val="1A1A1A"/>
        </w:rPr>
        <w:t>Post-conditions:</w:t>
      </w:r>
      <w:r>
        <w:rPr>
          <w:i/>
          <w:iCs/>
          <w:color w:val="1A1A1A"/>
        </w:rPr>
        <w:t xml:space="preserve"> </w:t>
      </w:r>
    </w:p>
    <w:p w:rsidR="007455EB" w:rsidRDefault="00046BB5" w:rsidP="007455EB">
      <w:pPr>
        <w:widowControl w:val="0"/>
        <w:numPr>
          <w:ilvl w:val="0"/>
          <w:numId w:val="32"/>
        </w:numPr>
        <w:autoSpaceDE w:val="0"/>
        <w:autoSpaceDN w:val="0"/>
        <w:adjustRightInd w:val="0"/>
        <w:spacing w:after="0" w:line="240" w:lineRule="auto"/>
        <w:rPr>
          <w:color w:val="1A1A1A"/>
        </w:rPr>
        <w:pPrChange w:id="115"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system shall update the changes made on the database.</w:t>
      </w:r>
    </w:p>
    <w:p w:rsidR="007455EB" w:rsidRDefault="00046BB5" w:rsidP="007455EB">
      <w:pPr>
        <w:widowControl w:val="0"/>
        <w:numPr>
          <w:ilvl w:val="0"/>
          <w:numId w:val="32"/>
        </w:numPr>
        <w:autoSpaceDE w:val="0"/>
        <w:autoSpaceDN w:val="0"/>
        <w:adjustRightInd w:val="0"/>
        <w:spacing w:after="0" w:line="240" w:lineRule="auto"/>
        <w:rPr>
          <w:color w:val="1A1A1A"/>
        </w:rPr>
        <w:pPrChange w:id="116"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number of rides for the customer is increased by one in the database.</w:t>
      </w:r>
    </w:p>
    <w:p w:rsidR="007455EB" w:rsidRDefault="00046BB5" w:rsidP="007455EB">
      <w:pPr>
        <w:widowControl w:val="0"/>
        <w:numPr>
          <w:ilvl w:val="0"/>
          <w:numId w:val="32"/>
        </w:numPr>
        <w:autoSpaceDE w:val="0"/>
        <w:autoSpaceDN w:val="0"/>
        <w:adjustRightInd w:val="0"/>
        <w:spacing w:after="0" w:line="240" w:lineRule="auto"/>
        <w:rPr>
          <w:color w:val="1A1A1A"/>
        </w:rPr>
        <w:pPrChange w:id="117" w:author="Kenneth Kon" w:date="2015-03-10T15:53:00Z">
          <w:pPr>
            <w:widowControl w:val="0"/>
            <w:numPr>
              <w:numId w:val="34"/>
            </w:numPr>
            <w:autoSpaceDE w:val="0"/>
            <w:autoSpaceDN w:val="0"/>
            <w:adjustRightInd w:val="0"/>
            <w:spacing w:after="0" w:line="240" w:lineRule="auto"/>
            <w:ind w:left="720" w:hanging="360"/>
          </w:pPr>
        </w:pPrChange>
      </w:pPr>
      <w:r>
        <w:rPr>
          <w:color w:val="1A1A1A"/>
        </w:rPr>
        <w:t xml:space="preserve">User is added to </w:t>
      </w:r>
      <w:proofErr w:type="spellStart"/>
      <w:r>
        <w:rPr>
          <w:color w:val="1A1A1A"/>
        </w:rPr>
        <w:t>UserQueue</w:t>
      </w:r>
      <w:proofErr w:type="spellEnd"/>
      <w:r>
        <w:rPr>
          <w:color w:val="1A1A1A"/>
        </w:rPr>
        <w:t xml:space="preserve"> table</w:t>
      </w:r>
      <w:r w:rsidRPr="001443F1">
        <w:rPr>
          <w:color w:val="1A1A1A"/>
        </w:rPr>
        <w:t>.</w:t>
      </w:r>
    </w:p>
    <w:p w:rsidR="007455EB" w:rsidRDefault="00046BB5" w:rsidP="007455EB">
      <w:pPr>
        <w:widowControl w:val="0"/>
        <w:numPr>
          <w:ilvl w:val="0"/>
          <w:numId w:val="32"/>
        </w:numPr>
        <w:autoSpaceDE w:val="0"/>
        <w:autoSpaceDN w:val="0"/>
        <w:adjustRightInd w:val="0"/>
        <w:spacing w:after="0" w:line="240" w:lineRule="auto"/>
        <w:rPr>
          <w:color w:val="1A1A1A"/>
        </w:rPr>
        <w:pPrChange w:id="118" w:author="Kenneth Kon" w:date="2015-03-10T15:53:00Z">
          <w:pPr>
            <w:widowControl w:val="0"/>
            <w:numPr>
              <w:numId w:val="34"/>
            </w:numPr>
            <w:autoSpaceDE w:val="0"/>
            <w:autoSpaceDN w:val="0"/>
            <w:adjustRightInd w:val="0"/>
            <w:spacing w:after="0" w:line="240" w:lineRule="auto"/>
            <w:ind w:left="720" w:hanging="360"/>
          </w:pPr>
        </w:pPrChange>
      </w:pPr>
      <w:r>
        <w:rPr>
          <w:color w:val="1A1A1A"/>
        </w:rPr>
        <w:t>The waiting time for that specific ride is increased.</w:t>
      </w:r>
    </w:p>
    <w:p w:rsidR="00046BB5" w:rsidRPr="001443F1" w:rsidRDefault="00046BB5" w:rsidP="00046BB5">
      <w:pPr>
        <w:widowControl w:val="0"/>
        <w:autoSpaceDE w:val="0"/>
        <w:autoSpaceDN w:val="0"/>
        <w:adjustRightInd w:val="0"/>
        <w:ind w:firstLine="6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7455EB" w:rsidRDefault="00046BB5" w:rsidP="007455EB">
      <w:pPr>
        <w:pStyle w:val="ListParagraph"/>
        <w:widowControl w:val="0"/>
        <w:numPr>
          <w:ilvl w:val="0"/>
          <w:numId w:val="31"/>
        </w:numPr>
        <w:autoSpaceDE w:val="0"/>
        <w:autoSpaceDN w:val="0"/>
        <w:adjustRightInd w:val="0"/>
        <w:spacing w:after="200" w:line="276" w:lineRule="auto"/>
        <w:rPr>
          <w:color w:val="1A1A1A"/>
        </w:rPr>
        <w:pPrChange w:id="119" w:author="Kenneth Kon" w:date="2015-03-10T15:53:00Z">
          <w:pPr>
            <w:pStyle w:val="ListParagraph"/>
            <w:widowControl w:val="0"/>
            <w:numPr>
              <w:numId w:val="33"/>
            </w:numPr>
            <w:autoSpaceDE w:val="0"/>
            <w:autoSpaceDN w:val="0"/>
            <w:adjustRightInd w:val="0"/>
            <w:spacing w:after="200" w:line="276" w:lineRule="auto"/>
            <w:ind w:hanging="360"/>
          </w:pPr>
        </w:pPrChange>
      </w:pPr>
      <w:r>
        <w:rPr>
          <w:color w:val="1A1A1A"/>
        </w:rPr>
        <w:t>In step 3</w:t>
      </w:r>
      <w:r w:rsidRPr="001443F1">
        <w:rPr>
          <w:color w:val="1A1A1A"/>
        </w:rPr>
        <w:t xml:space="preserve"> of the Description section the user has the option to cancel the ride</w:t>
      </w:r>
      <w:r>
        <w:rPr>
          <w:color w:val="1A1A1A"/>
        </w:rPr>
        <w:t xml:space="preserve"> from his page</w:t>
      </w:r>
      <w:r w:rsidRPr="001443F1">
        <w:rPr>
          <w:color w:val="1A1A1A"/>
        </w:rPr>
        <w:t>.</w:t>
      </w:r>
    </w:p>
    <w:p w:rsidR="007455EB" w:rsidRDefault="00046BB5" w:rsidP="007455EB">
      <w:pPr>
        <w:pStyle w:val="ListParagraph"/>
        <w:numPr>
          <w:ilvl w:val="0"/>
          <w:numId w:val="31"/>
        </w:numPr>
        <w:autoSpaceDE w:val="0"/>
        <w:autoSpaceDN w:val="0"/>
        <w:adjustRightInd w:val="0"/>
        <w:pPrChange w:id="120" w:author="Kenneth Kon" w:date="2015-03-10T15:53:00Z">
          <w:pPr>
            <w:pStyle w:val="ListParagraph"/>
            <w:numPr>
              <w:numId w:val="33"/>
            </w:numPr>
            <w:autoSpaceDE w:val="0"/>
            <w:autoSpaceDN w:val="0"/>
            <w:adjustRightInd w:val="0"/>
            <w:ind w:hanging="360"/>
          </w:pPr>
        </w:pPrChange>
      </w:pPr>
      <w:r w:rsidRPr="001443F1">
        <w:t>In Step 4 of Description section the system notifies that the request could not be completed.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46BB5" w:rsidRPr="001443F1" w:rsidRDefault="00046BB5" w:rsidP="00046BB5">
      <w:pPr>
        <w:widowControl w:val="0"/>
        <w:autoSpaceDE w:val="0"/>
        <w:autoSpaceDN w:val="0"/>
        <w:adjustRightInd w:val="0"/>
        <w:ind w:left="480"/>
        <w:rPr>
          <w:color w:val="1A1A1A"/>
        </w:rPr>
      </w:pPr>
      <w:r w:rsidRPr="001443F1">
        <w:rPr>
          <w:color w:val="1A1A1A"/>
        </w:rPr>
        <w:t>1.      The option to add ride is not active.</w:t>
      </w:r>
    </w:p>
    <w:p w:rsidR="00046BB5" w:rsidRPr="001443F1" w:rsidRDefault="00046BB5" w:rsidP="00046BB5">
      <w:pPr>
        <w:widowControl w:val="0"/>
        <w:autoSpaceDE w:val="0"/>
        <w:autoSpaceDN w:val="0"/>
        <w:adjustRightInd w:val="0"/>
        <w:ind w:left="480"/>
        <w:rPr>
          <w:color w:val="1A1A1A"/>
        </w:rPr>
      </w:pPr>
      <w:r w:rsidRPr="001443F1">
        <w:rPr>
          <w:color w:val="1A1A1A"/>
        </w:rPr>
        <w:t>2.      The option to accept the notification is not active.</w:t>
      </w:r>
    </w:p>
    <w:p w:rsidR="00046BB5" w:rsidRPr="001443F1" w:rsidRDefault="00046BB5" w:rsidP="00046BB5">
      <w:pPr>
        <w:widowControl w:val="0"/>
        <w:autoSpaceDE w:val="0"/>
        <w:autoSpaceDN w:val="0"/>
        <w:adjustRightInd w:val="0"/>
        <w:ind w:left="480"/>
        <w:rPr>
          <w:color w:val="1A1A1A"/>
        </w:rPr>
      </w:pPr>
      <w:r w:rsidRPr="001443F1">
        <w:rPr>
          <w:color w:val="1A1A1A"/>
        </w:rPr>
        <w:t>3.      The system could not submit the request.</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lastRenderedPageBreak/>
        <w:t xml:space="preserve">Related Uses case: </w:t>
      </w:r>
      <w:r>
        <w:rPr>
          <w:b/>
          <w:bCs/>
          <w:color w:val="1A1A1A"/>
        </w:rPr>
        <w:t>VQ06</w:t>
      </w:r>
      <w:r w:rsidRPr="001443F1">
        <w:rPr>
          <w:b/>
          <w:bCs/>
          <w:color w:val="1A1A1A"/>
        </w:rPr>
        <w:t xml:space="preserve">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t>Use Case ID:</w:t>
      </w:r>
      <w:r w:rsidRPr="001443F1">
        <w:rPr>
          <w:b/>
          <w:bCs/>
        </w:rPr>
        <w:t xml:space="preserve"> VQ08 - Edit User's Profile</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7455EB" w:rsidRDefault="00046BB5" w:rsidP="007455EB">
      <w:pPr>
        <w:pStyle w:val="ListParagraph"/>
        <w:numPr>
          <w:ilvl w:val="0"/>
          <w:numId w:val="36"/>
        </w:numPr>
        <w:autoSpaceDE w:val="0"/>
        <w:autoSpaceDN w:val="0"/>
        <w:adjustRightInd w:val="0"/>
        <w:pPrChange w:id="121" w:author="Kenneth Kon" w:date="2015-03-10T15:53:00Z">
          <w:pPr>
            <w:pStyle w:val="ListParagraph"/>
            <w:numPr>
              <w:numId w:val="38"/>
            </w:numPr>
            <w:autoSpaceDE w:val="0"/>
            <w:autoSpaceDN w:val="0"/>
            <w:adjustRightInd w:val="0"/>
            <w:ind w:left="360" w:hanging="360"/>
          </w:pPr>
        </w:pPrChange>
      </w:pPr>
      <w:r w:rsidRPr="001443F1">
        <w:t>User</w:t>
      </w:r>
      <w:r>
        <w:t xml:space="preserve"> (administrator)</w:t>
      </w:r>
      <w:r w:rsidRPr="001443F1">
        <w:t xml:space="preserve"> has an existing profile.</w:t>
      </w:r>
    </w:p>
    <w:p w:rsidR="007455EB" w:rsidRDefault="00046BB5" w:rsidP="007455EB">
      <w:pPr>
        <w:pStyle w:val="ListParagraph"/>
        <w:numPr>
          <w:ilvl w:val="0"/>
          <w:numId w:val="36"/>
        </w:numPr>
        <w:autoSpaceDE w:val="0"/>
        <w:autoSpaceDN w:val="0"/>
        <w:adjustRightInd w:val="0"/>
        <w:pPrChange w:id="122" w:author="Kenneth Kon" w:date="2015-03-10T15:53:00Z">
          <w:pPr>
            <w:pStyle w:val="ListParagraph"/>
            <w:numPr>
              <w:numId w:val="38"/>
            </w:numPr>
            <w:autoSpaceDE w:val="0"/>
            <w:autoSpaceDN w:val="0"/>
            <w:adjustRightInd w:val="0"/>
            <w:ind w:left="360" w:hanging="360"/>
          </w:pPr>
        </w:pPrChange>
      </w:pPr>
      <w:r w:rsidRPr="001443F1">
        <w:t>Web page has been activated.</w:t>
      </w:r>
    </w:p>
    <w:p w:rsidR="007455EB" w:rsidRDefault="00046BB5" w:rsidP="007455EB">
      <w:pPr>
        <w:pStyle w:val="ListParagraph"/>
        <w:numPr>
          <w:ilvl w:val="0"/>
          <w:numId w:val="36"/>
        </w:numPr>
        <w:autoSpaceDE w:val="0"/>
        <w:autoSpaceDN w:val="0"/>
        <w:adjustRightInd w:val="0"/>
        <w:rPr>
          <w:i/>
          <w:iCs/>
        </w:rPr>
        <w:pPrChange w:id="123" w:author="Kenneth Kon" w:date="2015-03-10T15:53:00Z">
          <w:pPr>
            <w:pStyle w:val="ListParagraph"/>
            <w:numPr>
              <w:numId w:val="38"/>
            </w:numPr>
            <w:autoSpaceDE w:val="0"/>
            <w:autoSpaceDN w:val="0"/>
            <w:adjustRightInd w:val="0"/>
            <w:ind w:left="360" w:hanging="360"/>
          </w:pPr>
        </w:pPrChange>
      </w:pPr>
      <w:r w:rsidRPr="001443F1">
        <w:t>User (administrator) has successfully logged onto the system</w:t>
      </w:r>
      <w:r>
        <w:t>.</w:t>
      </w: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rPr>
          <w:i/>
          <w:iCs/>
        </w:rPr>
      </w:pPr>
    </w:p>
    <w:p w:rsidR="007455EB" w:rsidRDefault="00046BB5" w:rsidP="007455EB">
      <w:pPr>
        <w:pStyle w:val="ListParagraph"/>
        <w:numPr>
          <w:ilvl w:val="0"/>
          <w:numId w:val="37"/>
        </w:numPr>
        <w:autoSpaceDE w:val="0"/>
        <w:autoSpaceDN w:val="0"/>
        <w:adjustRightInd w:val="0"/>
        <w:pPrChange w:id="124" w:author="Kenneth Kon" w:date="2015-03-10T15:53:00Z">
          <w:pPr>
            <w:pStyle w:val="ListParagraph"/>
            <w:numPr>
              <w:numId w:val="3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the Search under Admin tab from the home page</w:t>
      </w:r>
      <w:r>
        <w:rPr>
          <w:iCs/>
        </w:rPr>
        <w:t>.</w:t>
      </w:r>
    </w:p>
    <w:p w:rsidR="007455EB" w:rsidRDefault="00046BB5" w:rsidP="007455EB">
      <w:pPr>
        <w:pStyle w:val="ListParagraph"/>
        <w:numPr>
          <w:ilvl w:val="0"/>
          <w:numId w:val="37"/>
        </w:numPr>
        <w:autoSpaceDE w:val="0"/>
        <w:autoSpaceDN w:val="0"/>
        <w:adjustRightInd w:val="0"/>
        <w:pPrChange w:id="125" w:author="Kenneth Kon" w:date="2015-03-10T15:53:00Z">
          <w:pPr>
            <w:pStyle w:val="ListParagraph"/>
            <w:numPr>
              <w:numId w:val="39"/>
            </w:numPr>
            <w:autoSpaceDE w:val="0"/>
            <w:autoSpaceDN w:val="0"/>
            <w:adjustRightInd w:val="0"/>
            <w:ind w:left="360" w:hanging="360"/>
          </w:pPr>
        </w:pPrChange>
      </w:pPr>
      <w:r w:rsidRPr="001443F1">
        <w:rPr>
          <w:i/>
          <w:iCs/>
        </w:rPr>
        <w:t xml:space="preserve">Admin </w:t>
      </w:r>
      <w:r w:rsidRPr="002E121E">
        <w:rPr>
          <w:iCs/>
        </w:rPr>
        <w:t>search the user to be edited.</w:t>
      </w:r>
    </w:p>
    <w:p w:rsidR="007455EB" w:rsidRDefault="00046BB5" w:rsidP="007455EB">
      <w:pPr>
        <w:pStyle w:val="ListParagraph"/>
        <w:numPr>
          <w:ilvl w:val="0"/>
          <w:numId w:val="37"/>
        </w:numPr>
        <w:autoSpaceDE w:val="0"/>
        <w:autoSpaceDN w:val="0"/>
        <w:adjustRightInd w:val="0"/>
        <w:pPrChange w:id="126" w:author="Kenneth Kon" w:date="2015-03-10T15:53:00Z">
          <w:pPr>
            <w:pStyle w:val="ListParagraph"/>
            <w:numPr>
              <w:numId w:val="39"/>
            </w:numPr>
            <w:autoSpaceDE w:val="0"/>
            <w:autoSpaceDN w:val="0"/>
            <w:adjustRightInd w:val="0"/>
            <w:ind w:left="360" w:hanging="360"/>
          </w:pPr>
        </w:pPrChange>
      </w:pPr>
      <w:r w:rsidRPr="002E121E">
        <w:rPr>
          <w:iCs/>
        </w:rPr>
        <w:t xml:space="preserve">Admin finds the user and </w:t>
      </w:r>
      <w:r>
        <w:rPr>
          <w:iCs/>
        </w:rPr>
        <w:t>select Edit option</w:t>
      </w:r>
      <w:r w:rsidRPr="002E121E">
        <w:rPr>
          <w:iCs/>
        </w:rPr>
        <w:t xml:space="preserve"> for that specific user.</w:t>
      </w:r>
    </w:p>
    <w:p w:rsidR="007455EB" w:rsidRDefault="00046BB5" w:rsidP="007455EB">
      <w:pPr>
        <w:pStyle w:val="ListParagraph"/>
        <w:numPr>
          <w:ilvl w:val="0"/>
          <w:numId w:val="37"/>
        </w:numPr>
        <w:autoSpaceDE w:val="0"/>
        <w:autoSpaceDN w:val="0"/>
        <w:adjustRightInd w:val="0"/>
        <w:pPrChange w:id="127" w:author="Kenneth Kon" w:date="2015-03-10T15:53:00Z">
          <w:pPr>
            <w:pStyle w:val="ListParagraph"/>
            <w:numPr>
              <w:numId w:val="39"/>
            </w:numPr>
            <w:autoSpaceDE w:val="0"/>
            <w:autoSpaceDN w:val="0"/>
            <w:adjustRightInd w:val="0"/>
            <w:ind w:left="360" w:hanging="360"/>
          </w:pPr>
        </w:pPrChange>
      </w:pPr>
      <w:r w:rsidRPr="001443F1">
        <w:t>Admin is prompted with a data entry template with already loaded user info.</w:t>
      </w:r>
    </w:p>
    <w:p w:rsidR="007455EB" w:rsidRDefault="00046BB5" w:rsidP="007455EB">
      <w:pPr>
        <w:pStyle w:val="ListParagraph"/>
        <w:numPr>
          <w:ilvl w:val="0"/>
          <w:numId w:val="37"/>
        </w:numPr>
        <w:autoSpaceDE w:val="0"/>
        <w:autoSpaceDN w:val="0"/>
        <w:adjustRightInd w:val="0"/>
        <w:pPrChange w:id="128" w:author="Kenneth Kon" w:date="2015-03-10T15:53:00Z">
          <w:pPr>
            <w:pStyle w:val="ListParagraph"/>
            <w:numPr>
              <w:numId w:val="39"/>
            </w:numPr>
            <w:autoSpaceDE w:val="0"/>
            <w:autoSpaceDN w:val="0"/>
            <w:adjustRightInd w:val="0"/>
            <w:ind w:left="360" w:hanging="360"/>
          </w:pPr>
        </w:pPrChange>
      </w:pPr>
      <w:r w:rsidRPr="001443F1">
        <w:t>Admin can change any field they want (making sure all fields have an entry).</w:t>
      </w:r>
    </w:p>
    <w:p w:rsidR="007455EB" w:rsidRDefault="00046BB5" w:rsidP="007455EB">
      <w:pPr>
        <w:pStyle w:val="ListParagraph"/>
        <w:numPr>
          <w:ilvl w:val="0"/>
          <w:numId w:val="37"/>
        </w:numPr>
        <w:autoSpaceDE w:val="0"/>
        <w:autoSpaceDN w:val="0"/>
        <w:adjustRightInd w:val="0"/>
        <w:pPrChange w:id="129" w:author="Kenneth Kon" w:date="2015-03-10T15:53:00Z">
          <w:pPr>
            <w:pStyle w:val="ListParagraph"/>
            <w:numPr>
              <w:numId w:val="39"/>
            </w:numPr>
            <w:autoSpaceDE w:val="0"/>
            <w:autoSpaceDN w:val="0"/>
            <w:adjustRightInd w:val="0"/>
            <w:ind w:left="360" w:hanging="360"/>
          </w:pPr>
        </w:pPrChange>
      </w:pPr>
      <w:r>
        <w:t>Admin</w:t>
      </w:r>
      <w:r w:rsidRPr="001443F1">
        <w:t xml:space="preserve"> shall accept “</w:t>
      </w:r>
      <w:r>
        <w:t>Submit</w:t>
      </w:r>
      <w:r w:rsidRPr="001443F1">
        <w:t>”.</w:t>
      </w:r>
    </w:p>
    <w:p w:rsidR="007455EB" w:rsidRDefault="00046BB5" w:rsidP="007455EB">
      <w:pPr>
        <w:pStyle w:val="ListParagraph"/>
        <w:numPr>
          <w:ilvl w:val="0"/>
          <w:numId w:val="37"/>
        </w:numPr>
        <w:autoSpaceDE w:val="0"/>
        <w:autoSpaceDN w:val="0"/>
        <w:adjustRightInd w:val="0"/>
        <w:pPrChange w:id="130" w:author="Kenneth Kon" w:date="2015-03-10T15:53:00Z">
          <w:pPr>
            <w:pStyle w:val="ListParagraph"/>
            <w:numPr>
              <w:numId w:val="39"/>
            </w:numPr>
            <w:autoSpaceDE w:val="0"/>
            <w:autoSpaceDN w:val="0"/>
            <w:adjustRightInd w:val="0"/>
            <w:ind w:left="360" w:hanging="360"/>
          </w:pPr>
        </w:pPrChange>
      </w:pPr>
      <w:r w:rsidRPr="001443F1">
        <w:t xml:space="preserve">The system shall notify the </w:t>
      </w:r>
      <w:r>
        <w:t>admin</w:t>
      </w:r>
      <w:r w:rsidRPr="001443F1">
        <w:t xml:space="preserve"> if the request was submitted successfully.</w:t>
      </w:r>
    </w:p>
    <w:p w:rsidR="007455EB" w:rsidRDefault="00046BB5" w:rsidP="007455EB">
      <w:pPr>
        <w:pStyle w:val="ListParagraph"/>
        <w:numPr>
          <w:ilvl w:val="0"/>
          <w:numId w:val="37"/>
        </w:numPr>
        <w:autoSpaceDE w:val="0"/>
        <w:autoSpaceDN w:val="0"/>
        <w:adjustRightInd w:val="0"/>
        <w:pPrChange w:id="131" w:author="Kenneth Kon" w:date="2015-03-10T15:53:00Z">
          <w:pPr>
            <w:pStyle w:val="ListParagraph"/>
            <w:numPr>
              <w:numId w:val="39"/>
            </w:numPr>
            <w:autoSpaceDE w:val="0"/>
            <w:autoSpaceDN w:val="0"/>
            <w:adjustRightInd w:val="0"/>
            <w:ind w:left="360" w:hanging="360"/>
          </w:pPr>
        </w:pPrChange>
      </w:pPr>
      <w:r w:rsidRPr="001443F1">
        <w:t xml:space="preserve">Admin is taken back to the </w:t>
      </w:r>
      <w:r>
        <w:t>search</w:t>
      </w:r>
      <w:r w:rsidRPr="001443F1">
        <w:t xml:space="preserve"> page.</w:t>
      </w:r>
    </w:p>
    <w:p w:rsidR="007455EB" w:rsidRDefault="00046BB5" w:rsidP="007455EB">
      <w:pPr>
        <w:pStyle w:val="ListParagraph"/>
        <w:numPr>
          <w:ilvl w:val="0"/>
          <w:numId w:val="37"/>
        </w:numPr>
        <w:autoSpaceDE w:val="0"/>
        <w:autoSpaceDN w:val="0"/>
        <w:adjustRightInd w:val="0"/>
        <w:pPrChange w:id="132" w:author="Kenneth Kon" w:date="2015-03-10T15:53:00Z">
          <w:pPr>
            <w:pStyle w:val="ListParagraph"/>
            <w:numPr>
              <w:numId w:val="39"/>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Post-conditions:</w:t>
      </w:r>
    </w:p>
    <w:p w:rsidR="007455EB" w:rsidRDefault="00046BB5" w:rsidP="007455EB">
      <w:pPr>
        <w:pStyle w:val="ListParagraph"/>
        <w:numPr>
          <w:ilvl w:val="0"/>
          <w:numId w:val="38"/>
        </w:numPr>
        <w:autoSpaceDE w:val="0"/>
        <w:autoSpaceDN w:val="0"/>
        <w:adjustRightInd w:val="0"/>
        <w:pPrChange w:id="133" w:author="Kenneth Kon" w:date="2015-03-10T15:53:00Z">
          <w:pPr>
            <w:pStyle w:val="ListParagraph"/>
            <w:numPr>
              <w:numId w:val="40"/>
            </w:numPr>
            <w:autoSpaceDE w:val="0"/>
            <w:autoSpaceDN w:val="0"/>
            <w:adjustRightInd w:val="0"/>
            <w:ind w:left="360" w:hanging="360"/>
          </w:pPr>
        </w:pPrChange>
      </w:pPr>
      <w:r w:rsidRPr="001443F1">
        <w:t>User's profile is updated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7455EB" w:rsidRDefault="00046BB5" w:rsidP="007455EB">
      <w:pPr>
        <w:pStyle w:val="ListParagraph"/>
        <w:numPr>
          <w:ilvl w:val="0"/>
          <w:numId w:val="39"/>
        </w:numPr>
        <w:autoSpaceDE w:val="0"/>
        <w:autoSpaceDN w:val="0"/>
        <w:adjustRightInd w:val="0"/>
        <w:pPrChange w:id="134" w:author="Kenneth Kon" w:date="2015-03-10T15:53:00Z">
          <w:pPr>
            <w:pStyle w:val="ListParagraph"/>
            <w:numPr>
              <w:numId w:val="41"/>
            </w:numPr>
            <w:autoSpaceDE w:val="0"/>
            <w:autoSpaceDN w:val="0"/>
            <w:adjustRightInd w:val="0"/>
            <w:ind w:left="360" w:hanging="360"/>
          </w:pPr>
        </w:pPrChange>
      </w:pPr>
      <w:r w:rsidRPr="001443F1">
        <w:t>In Step 4 of Description section the user has the option to cancel the request.</w:t>
      </w:r>
    </w:p>
    <w:p w:rsidR="007455EB" w:rsidRDefault="00046BB5" w:rsidP="007455EB">
      <w:pPr>
        <w:pStyle w:val="ListParagraph"/>
        <w:numPr>
          <w:ilvl w:val="0"/>
          <w:numId w:val="39"/>
        </w:numPr>
        <w:autoSpaceDE w:val="0"/>
        <w:autoSpaceDN w:val="0"/>
        <w:adjustRightInd w:val="0"/>
        <w:pPrChange w:id="135" w:author="Kenneth Kon" w:date="2015-03-10T15:53:00Z">
          <w:pPr>
            <w:pStyle w:val="ListParagraph"/>
            <w:numPr>
              <w:numId w:val="41"/>
            </w:numPr>
            <w:autoSpaceDE w:val="0"/>
            <w:autoSpaceDN w:val="0"/>
            <w:adjustRightInd w:val="0"/>
            <w:ind w:left="360" w:hanging="360"/>
          </w:pPr>
        </w:pPrChange>
      </w:pPr>
      <w:r>
        <w:t>In Step 5</w:t>
      </w:r>
      <w:r w:rsidRPr="001443F1">
        <w:t xml:space="preserve"> of Description section the system prompt the user to enter more data if a required field is left blank.</w:t>
      </w:r>
    </w:p>
    <w:p w:rsidR="007455EB" w:rsidRDefault="00046BB5" w:rsidP="007455EB">
      <w:pPr>
        <w:pStyle w:val="ListParagraph"/>
        <w:numPr>
          <w:ilvl w:val="0"/>
          <w:numId w:val="39"/>
        </w:numPr>
        <w:autoSpaceDE w:val="0"/>
        <w:autoSpaceDN w:val="0"/>
        <w:adjustRightInd w:val="0"/>
        <w:pPrChange w:id="136" w:author="Kenneth Kon" w:date="2015-03-10T15:53:00Z">
          <w:pPr>
            <w:pStyle w:val="ListParagraph"/>
            <w:numPr>
              <w:numId w:val="41"/>
            </w:numPr>
            <w:autoSpaceDE w:val="0"/>
            <w:autoSpaceDN w:val="0"/>
            <w:adjustRightInd w:val="0"/>
            <w:ind w:left="360" w:hanging="360"/>
          </w:pPr>
        </w:pPrChange>
      </w:pPr>
      <w:r>
        <w:t>In Step 7</w:t>
      </w:r>
      <w:r w:rsidRPr="001443F1">
        <w:t xml:space="preserve"> of Description section the system notifies that the request could not be completed.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7455EB" w:rsidRDefault="00046BB5" w:rsidP="007455EB">
      <w:pPr>
        <w:pStyle w:val="ListParagraph"/>
        <w:numPr>
          <w:ilvl w:val="0"/>
          <w:numId w:val="40"/>
        </w:numPr>
        <w:autoSpaceDE w:val="0"/>
        <w:autoSpaceDN w:val="0"/>
        <w:adjustRightInd w:val="0"/>
        <w:pPrChange w:id="137" w:author="Kenneth Kon" w:date="2015-03-10T15:53:00Z">
          <w:pPr>
            <w:pStyle w:val="ListParagraph"/>
            <w:numPr>
              <w:numId w:val="42"/>
            </w:numPr>
            <w:autoSpaceDE w:val="0"/>
            <w:autoSpaceDN w:val="0"/>
            <w:adjustRightInd w:val="0"/>
            <w:ind w:hanging="360"/>
          </w:pPr>
        </w:pPrChange>
      </w:pPr>
      <w:r w:rsidRPr="001443F1">
        <w:t xml:space="preserve">The </w:t>
      </w:r>
      <w:r>
        <w:t>edit option</w:t>
      </w:r>
      <w:r w:rsidRPr="001443F1">
        <w:t xml:space="preserve"> link is not active.</w:t>
      </w:r>
    </w:p>
    <w:p w:rsidR="007455EB" w:rsidRDefault="00046BB5" w:rsidP="007455EB">
      <w:pPr>
        <w:pStyle w:val="ListParagraph"/>
        <w:numPr>
          <w:ilvl w:val="0"/>
          <w:numId w:val="40"/>
        </w:numPr>
        <w:autoSpaceDE w:val="0"/>
        <w:autoSpaceDN w:val="0"/>
        <w:adjustRightInd w:val="0"/>
        <w:pPrChange w:id="138" w:author="Kenneth Kon" w:date="2015-03-10T15:53:00Z">
          <w:pPr>
            <w:pStyle w:val="ListParagraph"/>
            <w:numPr>
              <w:numId w:val="42"/>
            </w:numPr>
            <w:autoSpaceDE w:val="0"/>
            <w:autoSpaceDN w:val="0"/>
            <w:adjustRightInd w:val="0"/>
            <w:ind w:hanging="360"/>
          </w:pPr>
        </w:pPrChange>
      </w:pPr>
      <w:r w:rsidRPr="001443F1">
        <w:t xml:space="preserve">The </w:t>
      </w:r>
      <w:r>
        <w:t>cancel option</w:t>
      </w:r>
      <w:r w:rsidRPr="001443F1">
        <w:t xml:space="preserve"> link is not active.</w:t>
      </w:r>
    </w:p>
    <w:p w:rsidR="007455EB" w:rsidRDefault="00046BB5" w:rsidP="007455EB">
      <w:pPr>
        <w:pStyle w:val="ListParagraph"/>
        <w:numPr>
          <w:ilvl w:val="0"/>
          <w:numId w:val="40"/>
        </w:numPr>
        <w:autoSpaceDE w:val="0"/>
        <w:autoSpaceDN w:val="0"/>
        <w:adjustRightInd w:val="0"/>
        <w:pPrChange w:id="139" w:author="Kenneth Kon" w:date="2015-03-10T15:53:00Z">
          <w:pPr>
            <w:pStyle w:val="ListParagraph"/>
            <w:numPr>
              <w:numId w:val="42"/>
            </w:numPr>
            <w:autoSpaceDE w:val="0"/>
            <w:autoSpaceDN w:val="0"/>
            <w:adjustRightInd w:val="0"/>
            <w:ind w:hanging="360"/>
          </w:pPr>
        </w:pPrChange>
      </w:pPr>
      <w:r w:rsidRPr="001443F1">
        <w:t xml:space="preserve">The </w:t>
      </w:r>
      <w:r>
        <w:t>submit</w:t>
      </w:r>
      <w:r w:rsidRPr="001443F1">
        <w:t xml:space="preserve"> </w:t>
      </w:r>
      <w:r>
        <w:t>option</w:t>
      </w:r>
      <w:r w:rsidRPr="001443F1">
        <w:t xml:space="preserv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6944C1" w:rsidRDefault="00046BB5" w:rsidP="00046BB5">
      <w:pPr>
        <w:autoSpaceDE w:val="0"/>
        <w:autoSpaceDN w:val="0"/>
        <w:adjustRightInd w:val="0"/>
        <w:rPr>
          <w:b/>
          <w:bCs/>
        </w:rPr>
      </w:pPr>
      <w:r w:rsidRPr="006944C1">
        <w:rPr>
          <w:i/>
          <w:iCs/>
        </w:rPr>
        <w:t xml:space="preserve">Use Case ID: </w:t>
      </w:r>
      <w:r w:rsidRPr="006944C1">
        <w:rPr>
          <w:b/>
          <w:bCs/>
        </w:rPr>
        <w:t>VQ09 - Disable User's Account</w:t>
      </w:r>
    </w:p>
    <w:p w:rsidR="00046BB5" w:rsidRPr="006944C1" w:rsidRDefault="00046BB5" w:rsidP="00046BB5">
      <w:pPr>
        <w:autoSpaceDE w:val="0"/>
        <w:autoSpaceDN w:val="0"/>
        <w:adjustRightInd w:val="0"/>
      </w:pPr>
      <w:r w:rsidRPr="006944C1">
        <w:rPr>
          <w:i/>
          <w:iCs/>
        </w:rPr>
        <w:t xml:space="preserve">Actors: </w:t>
      </w:r>
      <w:r w:rsidRPr="006944C1">
        <w:t>Single Venue Admin.</w:t>
      </w:r>
    </w:p>
    <w:p w:rsidR="00046BB5" w:rsidRPr="006944C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lastRenderedPageBreak/>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7455EB" w:rsidRDefault="00046BB5" w:rsidP="007455EB">
      <w:pPr>
        <w:pStyle w:val="ListParagraph"/>
        <w:numPr>
          <w:ilvl w:val="0"/>
          <w:numId w:val="27"/>
        </w:numPr>
        <w:autoSpaceDE w:val="0"/>
        <w:autoSpaceDN w:val="0"/>
        <w:adjustRightInd w:val="0"/>
        <w:pPrChange w:id="140" w:author="Kenneth Kon" w:date="2015-03-10T15:53:00Z">
          <w:pPr>
            <w:pStyle w:val="ListParagraph"/>
            <w:numPr>
              <w:numId w:val="2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7455EB" w:rsidRDefault="00046BB5" w:rsidP="007455EB">
      <w:pPr>
        <w:pStyle w:val="ListParagraph"/>
        <w:numPr>
          <w:ilvl w:val="0"/>
          <w:numId w:val="27"/>
        </w:numPr>
        <w:autoSpaceDE w:val="0"/>
        <w:autoSpaceDN w:val="0"/>
        <w:adjustRightInd w:val="0"/>
        <w:pPrChange w:id="141"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disabled</w:t>
      </w:r>
      <w:r w:rsidRPr="002E121E">
        <w:rPr>
          <w:iCs/>
        </w:rPr>
        <w:t>.</w:t>
      </w:r>
    </w:p>
    <w:p w:rsidR="007455EB" w:rsidRDefault="00046BB5" w:rsidP="007455EB">
      <w:pPr>
        <w:pStyle w:val="ListParagraph"/>
        <w:numPr>
          <w:ilvl w:val="0"/>
          <w:numId w:val="27"/>
        </w:numPr>
        <w:autoSpaceDE w:val="0"/>
        <w:autoSpaceDN w:val="0"/>
        <w:adjustRightInd w:val="0"/>
        <w:pPrChange w:id="142" w:author="Kenneth Kon" w:date="2015-03-10T15:53:00Z">
          <w:pPr>
            <w:pStyle w:val="ListParagraph"/>
            <w:numPr>
              <w:numId w:val="29"/>
            </w:numPr>
            <w:autoSpaceDE w:val="0"/>
            <w:autoSpaceDN w:val="0"/>
            <w:adjustRightInd w:val="0"/>
            <w:ind w:left="360" w:hanging="360"/>
          </w:pPr>
        </w:pPrChange>
      </w:pPr>
      <w:r w:rsidRPr="002E121E">
        <w:rPr>
          <w:iCs/>
        </w:rPr>
        <w:t xml:space="preserve">Admin finds the user and </w:t>
      </w:r>
      <w:r>
        <w:rPr>
          <w:iCs/>
        </w:rPr>
        <w:t>selects disabled option</w:t>
      </w:r>
      <w:r w:rsidRPr="002E121E">
        <w:rPr>
          <w:iCs/>
        </w:rPr>
        <w:t xml:space="preserve"> for that specific user.</w:t>
      </w:r>
    </w:p>
    <w:p w:rsidR="007455EB" w:rsidRDefault="00046BB5" w:rsidP="007455EB">
      <w:pPr>
        <w:pStyle w:val="ListParagraph"/>
        <w:numPr>
          <w:ilvl w:val="0"/>
          <w:numId w:val="27"/>
        </w:numPr>
        <w:autoSpaceDE w:val="0"/>
        <w:autoSpaceDN w:val="0"/>
        <w:adjustRightInd w:val="0"/>
        <w:pPrChange w:id="143" w:author="Kenneth Kon" w:date="2015-03-10T15:53:00Z">
          <w:pPr>
            <w:pStyle w:val="ListParagraph"/>
            <w:numPr>
              <w:numId w:val="29"/>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7455EB" w:rsidRDefault="00046BB5" w:rsidP="007455EB">
      <w:pPr>
        <w:pStyle w:val="ListParagraph"/>
        <w:numPr>
          <w:ilvl w:val="0"/>
          <w:numId w:val="27"/>
        </w:numPr>
        <w:autoSpaceDE w:val="0"/>
        <w:autoSpaceDN w:val="0"/>
        <w:adjustRightInd w:val="0"/>
        <w:pPrChange w:id="144" w:author="Kenneth Kon" w:date="2015-03-10T15:53:00Z">
          <w:pPr>
            <w:pStyle w:val="ListParagraph"/>
            <w:numPr>
              <w:numId w:val="29"/>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7455EB" w:rsidRDefault="00046BB5" w:rsidP="007455EB">
      <w:pPr>
        <w:pStyle w:val="ListParagraph"/>
        <w:numPr>
          <w:ilvl w:val="0"/>
          <w:numId w:val="27"/>
        </w:numPr>
        <w:autoSpaceDE w:val="0"/>
        <w:autoSpaceDN w:val="0"/>
        <w:adjustRightInd w:val="0"/>
        <w:pPrChange w:id="145" w:author="Kenneth Kon" w:date="2015-03-10T15:53:00Z">
          <w:pPr>
            <w:pStyle w:val="ListParagraph"/>
            <w:numPr>
              <w:numId w:val="29"/>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7455EB" w:rsidRDefault="00046BB5" w:rsidP="007455EB">
      <w:pPr>
        <w:pStyle w:val="ListParagraph"/>
        <w:numPr>
          <w:ilvl w:val="0"/>
          <w:numId w:val="27"/>
        </w:numPr>
        <w:autoSpaceDE w:val="0"/>
        <w:autoSpaceDN w:val="0"/>
        <w:adjustRightInd w:val="0"/>
        <w:pPrChange w:id="146"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7455EB" w:rsidRDefault="00046BB5" w:rsidP="007455EB">
      <w:pPr>
        <w:pStyle w:val="ListParagraph"/>
        <w:numPr>
          <w:ilvl w:val="0"/>
          <w:numId w:val="27"/>
        </w:numPr>
        <w:autoSpaceDE w:val="0"/>
        <w:autoSpaceDN w:val="0"/>
        <w:adjustRightInd w:val="0"/>
        <w:pPrChange w:id="147" w:author="Kenneth Kon" w:date="2015-03-10T15:53:00Z">
          <w:pPr>
            <w:pStyle w:val="ListParagraph"/>
            <w:numPr>
              <w:numId w:val="29"/>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76267D" w:rsidRDefault="00046BB5" w:rsidP="00046BB5">
      <w:pPr>
        <w:autoSpaceDE w:val="0"/>
        <w:autoSpaceDN w:val="0"/>
        <w:adjustRightInd w:val="0"/>
      </w:pPr>
      <w:r w:rsidRPr="0076267D">
        <w:rPr>
          <w:i/>
          <w:iCs/>
        </w:rPr>
        <w:t xml:space="preserve">Relevant requirements: </w:t>
      </w:r>
      <w:r w:rsidRPr="0076267D">
        <w:t>None.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7455EB" w:rsidRDefault="00046BB5" w:rsidP="007455EB">
      <w:pPr>
        <w:pStyle w:val="ListParagraph"/>
        <w:numPr>
          <w:ilvl w:val="0"/>
          <w:numId w:val="28"/>
        </w:numPr>
        <w:autoSpaceDE w:val="0"/>
        <w:autoSpaceDN w:val="0"/>
        <w:adjustRightInd w:val="0"/>
        <w:pPrChange w:id="148" w:author="Kenneth Kon" w:date="2015-03-10T15:53:00Z">
          <w:pPr>
            <w:pStyle w:val="ListParagraph"/>
            <w:numPr>
              <w:numId w:val="30"/>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7455EB" w:rsidRDefault="00046BB5" w:rsidP="007455EB">
      <w:pPr>
        <w:pStyle w:val="ListParagraph"/>
        <w:numPr>
          <w:ilvl w:val="0"/>
          <w:numId w:val="29"/>
        </w:numPr>
        <w:autoSpaceDE w:val="0"/>
        <w:autoSpaceDN w:val="0"/>
        <w:adjustRightInd w:val="0"/>
        <w:pPrChange w:id="149" w:author="Kenneth Kon" w:date="2015-03-10T15:53:00Z">
          <w:pPr>
            <w:pStyle w:val="ListParagraph"/>
            <w:numPr>
              <w:numId w:val="31"/>
            </w:numPr>
            <w:autoSpaceDE w:val="0"/>
            <w:autoSpaceDN w:val="0"/>
            <w:adjustRightInd w:val="0"/>
            <w:ind w:left="980" w:hanging="500"/>
          </w:pPr>
        </w:pPrChange>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7455EB" w:rsidRDefault="00046BB5" w:rsidP="007455EB">
      <w:pPr>
        <w:pStyle w:val="ListParagraph"/>
        <w:numPr>
          <w:ilvl w:val="0"/>
          <w:numId w:val="30"/>
        </w:numPr>
        <w:autoSpaceDE w:val="0"/>
        <w:autoSpaceDN w:val="0"/>
        <w:adjustRightInd w:val="0"/>
        <w:pPrChange w:id="150" w:author="Kenneth Kon" w:date="2015-03-10T15:53:00Z">
          <w:pPr>
            <w:pStyle w:val="ListParagraph"/>
            <w:numPr>
              <w:numId w:val="32"/>
            </w:numPr>
            <w:autoSpaceDE w:val="0"/>
            <w:autoSpaceDN w:val="0"/>
            <w:adjustRightInd w:val="0"/>
            <w:ind w:hanging="360"/>
          </w:pPr>
        </w:pPrChange>
      </w:pPr>
      <w:r w:rsidRPr="0076267D">
        <w:t>The system is unavailable.</w:t>
      </w:r>
    </w:p>
    <w:p w:rsidR="007455EB" w:rsidRDefault="00046BB5" w:rsidP="007455EB">
      <w:pPr>
        <w:pStyle w:val="ListParagraph"/>
        <w:numPr>
          <w:ilvl w:val="0"/>
          <w:numId w:val="30"/>
        </w:numPr>
        <w:autoSpaceDE w:val="0"/>
        <w:autoSpaceDN w:val="0"/>
        <w:adjustRightInd w:val="0"/>
        <w:pPrChange w:id="151" w:author="Kenneth Kon" w:date="2015-03-10T15:53:00Z">
          <w:pPr>
            <w:pStyle w:val="ListParagraph"/>
            <w:numPr>
              <w:numId w:val="32"/>
            </w:numPr>
            <w:autoSpaceDE w:val="0"/>
            <w:autoSpaceDN w:val="0"/>
            <w:adjustRightInd w:val="0"/>
            <w:ind w:hanging="360"/>
          </w:pPr>
        </w:pPrChange>
      </w:pPr>
      <w:r w:rsidRPr="0076267D">
        <w:t>The “Cancel” option is unavailable.</w:t>
      </w:r>
    </w:p>
    <w:p w:rsidR="007455EB" w:rsidRDefault="00046BB5" w:rsidP="007455EB">
      <w:pPr>
        <w:pStyle w:val="ListParagraph"/>
        <w:numPr>
          <w:ilvl w:val="0"/>
          <w:numId w:val="30"/>
        </w:numPr>
        <w:autoSpaceDE w:val="0"/>
        <w:autoSpaceDN w:val="0"/>
        <w:adjustRightInd w:val="0"/>
        <w:pPrChange w:id="152" w:author="Kenneth Kon" w:date="2015-03-10T15:53:00Z">
          <w:pPr>
            <w:pStyle w:val="ListParagraph"/>
            <w:numPr>
              <w:numId w:val="32"/>
            </w:numPr>
            <w:autoSpaceDE w:val="0"/>
            <w:autoSpaceDN w:val="0"/>
            <w:adjustRightInd w:val="0"/>
            <w:ind w:hanging="360"/>
          </w:pPr>
        </w:pPrChange>
      </w:pPr>
      <w:r w:rsidRPr="0076267D">
        <w:t>The confirmation dialog is not displayed.</w:t>
      </w:r>
    </w:p>
    <w:p w:rsidR="007455EB" w:rsidRDefault="00046BB5" w:rsidP="007455EB">
      <w:pPr>
        <w:pStyle w:val="ListParagraph"/>
        <w:numPr>
          <w:ilvl w:val="0"/>
          <w:numId w:val="30"/>
        </w:numPr>
        <w:autoSpaceDE w:val="0"/>
        <w:autoSpaceDN w:val="0"/>
        <w:adjustRightInd w:val="0"/>
        <w:pPrChange w:id="153" w:author="Kenneth Kon" w:date="2015-03-10T15:53:00Z">
          <w:pPr>
            <w:pStyle w:val="ListParagraph"/>
            <w:numPr>
              <w:numId w:val="32"/>
            </w:numPr>
            <w:autoSpaceDE w:val="0"/>
            <w:autoSpaceDN w:val="0"/>
            <w:adjustRightInd w:val="0"/>
            <w:ind w:hanging="360"/>
          </w:pPr>
        </w:pPrChange>
      </w:pPr>
      <w:r w:rsidRPr="0076267D">
        <w:t>The “Disable”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lastRenderedPageBreak/>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VQ10 - Enable User's Account</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7455EB" w:rsidRDefault="00046BB5" w:rsidP="007455EB">
      <w:pPr>
        <w:pStyle w:val="ListParagraph"/>
        <w:numPr>
          <w:ilvl w:val="0"/>
          <w:numId w:val="48"/>
        </w:numPr>
        <w:autoSpaceDE w:val="0"/>
        <w:autoSpaceDN w:val="0"/>
        <w:adjustRightInd w:val="0"/>
        <w:pPrChange w:id="154" w:author="Kenneth Kon" w:date="2015-03-10T15:53:00Z">
          <w:pPr>
            <w:pStyle w:val="ListParagraph"/>
            <w:numPr>
              <w:numId w:val="51"/>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7455EB" w:rsidRDefault="00046BB5" w:rsidP="007455EB">
      <w:pPr>
        <w:pStyle w:val="ListParagraph"/>
        <w:numPr>
          <w:ilvl w:val="0"/>
          <w:numId w:val="48"/>
        </w:numPr>
        <w:autoSpaceDE w:val="0"/>
        <w:autoSpaceDN w:val="0"/>
        <w:adjustRightInd w:val="0"/>
        <w:pPrChange w:id="155"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enabled</w:t>
      </w:r>
      <w:r w:rsidRPr="002E121E">
        <w:rPr>
          <w:iCs/>
        </w:rPr>
        <w:t>.</w:t>
      </w:r>
    </w:p>
    <w:p w:rsidR="007455EB" w:rsidRDefault="00046BB5" w:rsidP="007455EB">
      <w:pPr>
        <w:pStyle w:val="ListParagraph"/>
        <w:numPr>
          <w:ilvl w:val="0"/>
          <w:numId w:val="48"/>
        </w:numPr>
        <w:autoSpaceDE w:val="0"/>
        <w:autoSpaceDN w:val="0"/>
        <w:adjustRightInd w:val="0"/>
        <w:pPrChange w:id="156" w:author="Kenneth Kon" w:date="2015-03-10T15:53:00Z">
          <w:pPr>
            <w:pStyle w:val="ListParagraph"/>
            <w:numPr>
              <w:numId w:val="51"/>
            </w:numPr>
            <w:autoSpaceDE w:val="0"/>
            <w:autoSpaceDN w:val="0"/>
            <w:adjustRightInd w:val="0"/>
            <w:ind w:left="360" w:hanging="360"/>
          </w:pPr>
        </w:pPrChange>
      </w:pPr>
      <w:r w:rsidRPr="002E121E">
        <w:rPr>
          <w:iCs/>
        </w:rPr>
        <w:t xml:space="preserve">Admin finds the user and </w:t>
      </w:r>
      <w:r>
        <w:rPr>
          <w:iCs/>
        </w:rPr>
        <w:t>selects enabled option</w:t>
      </w:r>
      <w:r w:rsidRPr="002E121E">
        <w:rPr>
          <w:iCs/>
        </w:rPr>
        <w:t xml:space="preserve"> for that specific user.</w:t>
      </w:r>
    </w:p>
    <w:p w:rsidR="007455EB" w:rsidRDefault="00046BB5" w:rsidP="007455EB">
      <w:pPr>
        <w:pStyle w:val="ListParagraph"/>
        <w:numPr>
          <w:ilvl w:val="0"/>
          <w:numId w:val="48"/>
        </w:numPr>
        <w:autoSpaceDE w:val="0"/>
        <w:autoSpaceDN w:val="0"/>
        <w:adjustRightInd w:val="0"/>
        <w:pPrChange w:id="157" w:author="Kenneth Kon" w:date="2015-03-10T15:53:00Z">
          <w:pPr>
            <w:pStyle w:val="ListParagraph"/>
            <w:numPr>
              <w:numId w:val="51"/>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7455EB" w:rsidRDefault="00046BB5" w:rsidP="007455EB">
      <w:pPr>
        <w:pStyle w:val="ListParagraph"/>
        <w:numPr>
          <w:ilvl w:val="0"/>
          <w:numId w:val="48"/>
        </w:numPr>
        <w:autoSpaceDE w:val="0"/>
        <w:autoSpaceDN w:val="0"/>
        <w:adjustRightInd w:val="0"/>
        <w:pPrChange w:id="158" w:author="Kenneth Kon" w:date="2015-03-10T15:53:00Z">
          <w:pPr>
            <w:pStyle w:val="ListParagraph"/>
            <w:numPr>
              <w:numId w:val="51"/>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7455EB" w:rsidRDefault="00046BB5" w:rsidP="007455EB">
      <w:pPr>
        <w:pStyle w:val="ListParagraph"/>
        <w:numPr>
          <w:ilvl w:val="0"/>
          <w:numId w:val="48"/>
        </w:numPr>
        <w:autoSpaceDE w:val="0"/>
        <w:autoSpaceDN w:val="0"/>
        <w:adjustRightInd w:val="0"/>
        <w:pPrChange w:id="159" w:author="Kenneth Kon" w:date="2015-03-10T15:53:00Z">
          <w:pPr>
            <w:pStyle w:val="ListParagraph"/>
            <w:numPr>
              <w:numId w:val="51"/>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7455EB" w:rsidRDefault="00046BB5" w:rsidP="007455EB">
      <w:pPr>
        <w:pStyle w:val="ListParagraph"/>
        <w:numPr>
          <w:ilvl w:val="0"/>
          <w:numId w:val="48"/>
        </w:numPr>
        <w:autoSpaceDE w:val="0"/>
        <w:autoSpaceDN w:val="0"/>
        <w:adjustRightInd w:val="0"/>
        <w:pPrChange w:id="160"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7455EB" w:rsidRDefault="00046BB5" w:rsidP="007455EB">
      <w:pPr>
        <w:pStyle w:val="ListParagraph"/>
        <w:numPr>
          <w:ilvl w:val="0"/>
          <w:numId w:val="48"/>
        </w:numPr>
        <w:autoSpaceDE w:val="0"/>
        <w:autoSpaceDN w:val="0"/>
        <w:adjustRightInd w:val="0"/>
        <w:pPrChange w:id="161" w:author="Kenneth Kon" w:date="2015-03-10T15:53:00Z">
          <w:pPr>
            <w:pStyle w:val="ListParagraph"/>
            <w:numPr>
              <w:numId w:val="51"/>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363A58" w:rsidRDefault="00046BB5" w:rsidP="00046BB5">
      <w:pPr>
        <w:autoSpaceDE w:val="0"/>
        <w:autoSpaceDN w:val="0"/>
        <w:adjustRightInd w:val="0"/>
        <w:rPr>
          <w:i/>
          <w:iCs/>
        </w:rPr>
      </w:pPr>
    </w:p>
    <w:p w:rsidR="00046BB5" w:rsidRPr="00363A58" w:rsidRDefault="00046BB5" w:rsidP="00046BB5">
      <w:pPr>
        <w:autoSpaceDE w:val="0"/>
        <w:autoSpaceDN w:val="0"/>
        <w:adjustRightInd w:val="0"/>
      </w:pPr>
      <w:r w:rsidRPr="00363A58">
        <w:rPr>
          <w:i/>
          <w:iCs/>
        </w:rPr>
        <w:t xml:space="preserve">Relevant requirements: </w:t>
      </w:r>
      <w:r>
        <w:t>N</w:t>
      </w:r>
      <w:r w:rsidRPr="00363A58">
        <w:t>one.</w:t>
      </w:r>
    </w:p>
    <w:p w:rsidR="00046BB5" w:rsidRPr="00363A58"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7455EB" w:rsidRDefault="00046BB5" w:rsidP="007455EB">
      <w:pPr>
        <w:pStyle w:val="ListParagraph"/>
        <w:numPr>
          <w:ilvl w:val="0"/>
          <w:numId w:val="49"/>
        </w:numPr>
        <w:autoSpaceDE w:val="0"/>
        <w:autoSpaceDN w:val="0"/>
        <w:adjustRightInd w:val="0"/>
        <w:pPrChange w:id="162" w:author="Kenneth Kon" w:date="2015-03-10T15:53:00Z">
          <w:pPr>
            <w:pStyle w:val="ListParagraph"/>
            <w:numPr>
              <w:numId w:val="52"/>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7455EB" w:rsidRDefault="00046BB5" w:rsidP="007455EB">
      <w:pPr>
        <w:pStyle w:val="ListParagraph"/>
        <w:numPr>
          <w:ilvl w:val="0"/>
          <w:numId w:val="50"/>
        </w:numPr>
        <w:autoSpaceDE w:val="0"/>
        <w:autoSpaceDN w:val="0"/>
        <w:adjustRightInd w:val="0"/>
        <w:pPrChange w:id="163" w:author="Kenneth Kon" w:date="2015-03-10T15:53:00Z">
          <w:pPr>
            <w:pStyle w:val="ListParagraph"/>
            <w:numPr>
              <w:numId w:val="53"/>
            </w:numPr>
            <w:autoSpaceDE w:val="0"/>
            <w:autoSpaceDN w:val="0"/>
            <w:adjustRightInd w:val="0"/>
            <w:ind w:left="500" w:hanging="500"/>
          </w:pPr>
        </w:pPrChange>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7455EB" w:rsidRDefault="00046BB5" w:rsidP="007455EB">
      <w:pPr>
        <w:pStyle w:val="ListParagraph"/>
        <w:numPr>
          <w:ilvl w:val="0"/>
          <w:numId w:val="51"/>
        </w:numPr>
        <w:autoSpaceDE w:val="0"/>
        <w:autoSpaceDN w:val="0"/>
        <w:adjustRightInd w:val="0"/>
        <w:pPrChange w:id="164" w:author="Kenneth Kon" w:date="2015-03-10T15:53:00Z">
          <w:pPr>
            <w:pStyle w:val="ListParagraph"/>
            <w:numPr>
              <w:numId w:val="54"/>
            </w:numPr>
            <w:autoSpaceDE w:val="0"/>
            <w:autoSpaceDN w:val="0"/>
            <w:adjustRightInd w:val="0"/>
            <w:ind w:left="360" w:hanging="360"/>
          </w:pPr>
        </w:pPrChange>
      </w:pPr>
      <w:r w:rsidRPr="0076267D">
        <w:lastRenderedPageBreak/>
        <w:t>The system is unavailable.</w:t>
      </w:r>
    </w:p>
    <w:p w:rsidR="007455EB" w:rsidRDefault="00046BB5" w:rsidP="007455EB">
      <w:pPr>
        <w:pStyle w:val="ListParagraph"/>
        <w:numPr>
          <w:ilvl w:val="0"/>
          <w:numId w:val="51"/>
        </w:numPr>
        <w:autoSpaceDE w:val="0"/>
        <w:autoSpaceDN w:val="0"/>
        <w:adjustRightInd w:val="0"/>
        <w:pPrChange w:id="165" w:author="Kenneth Kon" w:date="2015-03-10T15:53:00Z">
          <w:pPr>
            <w:pStyle w:val="ListParagraph"/>
            <w:numPr>
              <w:numId w:val="54"/>
            </w:numPr>
            <w:autoSpaceDE w:val="0"/>
            <w:autoSpaceDN w:val="0"/>
            <w:adjustRightInd w:val="0"/>
            <w:ind w:left="360" w:hanging="360"/>
          </w:pPr>
        </w:pPrChange>
      </w:pPr>
      <w:r w:rsidRPr="0076267D">
        <w:t>The “Cancel” option is unavailable.</w:t>
      </w:r>
    </w:p>
    <w:p w:rsidR="007455EB" w:rsidRDefault="00046BB5" w:rsidP="007455EB">
      <w:pPr>
        <w:pStyle w:val="ListParagraph"/>
        <w:numPr>
          <w:ilvl w:val="0"/>
          <w:numId w:val="51"/>
        </w:numPr>
        <w:autoSpaceDE w:val="0"/>
        <w:autoSpaceDN w:val="0"/>
        <w:adjustRightInd w:val="0"/>
        <w:pPrChange w:id="166" w:author="Kenneth Kon" w:date="2015-03-10T15:53:00Z">
          <w:pPr>
            <w:pStyle w:val="ListParagraph"/>
            <w:numPr>
              <w:numId w:val="54"/>
            </w:numPr>
            <w:autoSpaceDE w:val="0"/>
            <w:autoSpaceDN w:val="0"/>
            <w:adjustRightInd w:val="0"/>
            <w:ind w:left="360" w:hanging="360"/>
          </w:pPr>
        </w:pPrChange>
      </w:pPr>
      <w:r w:rsidRPr="0076267D">
        <w:t>The confirmation dialog is not displayed.</w:t>
      </w:r>
    </w:p>
    <w:p w:rsidR="007455EB" w:rsidRDefault="00046BB5" w:rsidP="007455EB">
      <w:pPr>
        <w:pStyle w:val="ListParagraph"/>
        <w:numPr>
          <w:ilvl w:val="0"/>
          <w:numId w:val="51"/>
        </w:numPr>
        <w:autoSpaceDE w:val="0"/>
        <w:autoSpaceDN w:val="0"/>
        <w:adjustRightInd w:val="0"/>
        <w:pPrChange w:id="167" w:author="Kenneth Kon" w:date="2015-03-10T15:53:00Z">
          <w:pPr>
            <w:pStyle w:val="ListParagraph"/>
            <w:numPr>
              <w:numId w:val="54"/>
            </w:numPr>
            <w:autoSpaceDE w:val="0"/>
            <w:autoSpaceDN w:val="0"/>
            <w:adjustRightInd w:val="0"/>
            <w:ind w:left="360" w:hanging="360"/>
          </w:pPr>
        </w:pPrChange>
      </w:pPr>
      <w:r w:rsidRPr="0076267D">
        <w:t>The “</w:t>
      </w:r>
      <w:r>
        <w:t>enable</w:t>
      </w:r>
      <w:r w:rsidRPr="0076267D">
        <w:t>”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363A58" w:rsidRDefault="00046BB5" w:rsidP="00046BB5">
      <w:pPr>
        <w:autoSpaceDE w:val="0"/>
        <w:autoSpaceDN w:val="0"/>
        <w:adjustRightInd w:val="0"/>
        <w:rPr>
          <w:b/>
          <w:bCs/>
        </w:rPr>
      </w:pPr>
    </w:p>
    <w:p w:rsidR="00046BB5" w:rsidRPr="00363A58" w:rsidRDefault="00046BB5" w:rsidP="00046BB5">
      <w:pPr>
        <w:widowControl w:val="0"/>
        <w:autoSpaceDE w:val="0"/>
        <w:autoSpaceDN w:val="0"/>
        <w:adjustRightInd w:val="0"/>
        <w:rPr>
          <w:color w:val="1A1A1A"/>
        </w:rPr>
      </w:pPr>
      <w:r w:rsidRPr="00363A58">
        <w:rPr>
          <w:b/>
          <w:bCs/>
          <w:color w:val="1A1A1A"/>
        </w:rPr>
        <w:t>Special Requirements:</w:t>
      </w:r>
    </w:p>
    <w:p w:rsidR="00046BB5" w:rsidRPr="00363A58" w:rsidRDefault="00046BB5" w:rsidP="00046BB5">
      <w:pPr>
        <w:widowControl w:val="0"/>
        <w:autoSpaceDE w:val="0"/>
        <w:autoSpaceDN w:val="0"/>
        <w:adjustRightInd w:val="0"/>
        <w:rPr>
          <w:color w:val="1A1A1A"/>
        </w:rPr>
      </w:pPr>
      <w:r w:rsidRPr="00363A58">
        <w:rPr>
          <w:color w:val="1A1A1A"/>
        </w:rPr>
        <w:t> </w:t>
      </w:r>
    </w:p>
    <w:p w:rsidR="00046BB5" w:rsidRPr="00363A58" w:rsidRDefault="00046BB5" w:rsidP="00046BB5">
      <w:pPr>
        <w:pStyle w:val="Standard"/>
        <w:numPr>
          <w:ilvl w:val="0"/>
          <w:numId w:val="2"/>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046BB5" w:rsidRPr="00363A58" w:rsidRDefault="00046BB5" w:rsidP="00046BB5">
      <w:pPr>
        <w:pStyle w:val="Standard"/>
        <w:numPr>
          <w:ilvl w:val="0"/>
          <w:numId w:val="2"/>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046BB5" w:rsidRPr="00363A58" w:rsidRDefault="00046BB5" w:rsidP="00046BB5">
      <w:pPr>
        <w:pStyle w:val="ListParagraph"/>
        <w:numPr>
          <w:ilvl w:val="0"/>
          <w:numId w:val="1"/>
        </w:numPr>
        <w:autoSpaceDE w:val="0"/>
        <w:autoSpaceDN w:val="0"/>
        <w:adjustRightInd w:val="0"/>
        <w:ind w:left="720"/>
      </w:pPr>
      <w:r w:rsidRPr="00363A58">
        <w:rPr>
          <w:b/>
          <w:bCs/>
        </w:rPr>
        <w:t>Performance</w:t>
      </w:r>
      <w:r w:rsidRPr="00363A58">
        <w:t>: The system should be sent and saved within 3 seconds.</w:t>
      </w:r>
    </w:p>
    <w:p w:rsidR="00046BB5" w:rsidRPr="00363A58" w:rsidRDefault="00046BB5" w:rsidP="00046BB5">
      <w:pPr>
        <w:pStyle w:val="ListParagraph"/>
        <w:numPr>
          <w:ilvl w:val="0"/>
          <w:numId w:val="1"/>
        </w:numPr>
        <w:spacing w:after="200" w:line="276" w:lineRule="auto"/>
        <w:ind w:left="720"/>
      </w:pPr>
      <w:r w:rsidRPr="00363A58">
        <w:rPr>
          <w:b/>
          <w:bCs/>
        </w:rPr>
        <w:t>Supportability</w:t>
      </w:r>
      <w:r w:rsidRPr="00363A58">
        <w:t>: The system should be easy to maintain, make appropriate changes, and be correctly handled by IE, Mozilla, Chrome and Safari.</w:t>
      </w:r>
    </w:p>
    <w:p w:rsidR="00046BB5" w:rsidRPr="001443F1" w:rsidRDefault="00046BB5" w:rsidP="00046BB5"/>
    <w:p w:rsidR="00046BB5" w:rsidRPr="001443F1" w:rsidRDefault="00046BB5" w:rsidP="00046BB5">
      <w:r w:rsidRPr="001443F1">
        <w:rPr>
          <w:b/>
          <w:bCs/>
        </w:rPr>
        <w:t>************************************************************************</w:t>
      </w:r>
    </w:p>
    <w:p w:rsidR="00046BB5" w:rsidRPr="00610056" w:rsidRDefault="00046BB5" w:rsidP="00046BB5">
      <w:pPr>
        <w:autoSpaceDE w:val="0"/>
        <w:autoSpaceDN w:val="0"/>
        <w:adjustRightInd w:val="0"/>
        <w:rPr>
          <w:b/>
          <w:bCs/>
        </w:rPr>
      </w:pPr>
      <w:r w:rsidRPr="00610056">
        <w:rPr>
          <w:i/>
          <w:iCs/>
        </w:rPr>
        <w:t xml:space="preserve">Use Case ID: </w:t>
      </w:r>
      <w:r w:rsidRPr="00610056">
        <w:rPr>
          <w:b/>
          <w:bCs/>
        </w:rPr>
        <w:t>VQ11 – Delete (</w:t>
      </w:r>
      <w:proofErr w:type="spellStart"/>
      <w:r w:rsidRPr="00610056">
        <w:rPr>
          <w:b/>
          <w:bCs/>
        </w:rPr>
        <w:t>Dequeue</w:t>
      </w:r>
      <w:proofErr w:type="spellEnd"/>
      <w:r w:rsidRPr="00610056">
        <w:rPr>
          <w:b/>
          <w:bCs/>
        </w:rPr>
        <w:t>)</w:t>
      </w:r>
      <w:r>
        <w:rPr>
          <w:b/>
          <w:bCs/>
        </w:rPr>
        <w:t xml:space="preserve"> User from</w:t>
      </w:r>
      <w:r w:rsidRPr="00610056">
        <w:rPr>
          <w:b/>
          <w:bCs/>
        </w:rPr>
        <w:t xml:space="preserve"> a Registered Ride </w:t>
      </w:r>
    </w:p>
    <w:p w:rsidR="00046BB5" w:rsidRPr="00610056" w:rsidRDefault="00046BB5" w:rsidP="00046BB5">
      <w:pPr>
        <w:autoSpaceDE w:val="0"/>
        <w:autoSpaceDN w:val="0"/>
        <w:adjustRightInd w:val="0"/>
      </w:pPr>
      <w:r w:rsidRPr="00610056">
        <w:rPr>
          <w:i/>
          <w:iCs/>
        </w:rPr>
        <w:t xml:space="preserve">Actors: </w:t>
      </w:r>
      <w:r w:rsidRPr="00610056">
        <w:t>Venue</w:t>
      </w:r>
      <w:r w:rsidRPr="00610056">
        <w:rPr>
          <w:i/>
          <w:iCs/>
        </w:rPr>
        <w:t xml:space="preserve"> </w:t>
      </w:r>
      <w:r w:rsidRPr="00610056">
        <w:t>Registered Visitor.</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Pre-condition:</w:t>
      </w:r>
    </w:p>
    <w:p w:rsidR="007455EB" w:rsidRDefault="00046BB5" w:rsidP="007455EB">
      <w:pPr>
        <w:pStyle w:val="ListParagraph"/>
        <w:numPr>
          <w:ilvl w:val="0"/>
          <w:numId w:val="41"/>
        </w:numPr>
        <w:autoSpaceDE w:val="0"/>
        <w:autoSpaceDN w:val="0"/>
        <w:adjustRightInd w:val="0"/>
        <w:pPrChange w:id="168" w:author="Kenneth Kon" w:date="2015-03-10T15:53:00Z">
          <w:pPr>
            <w:pStyle w:val="ListParagraph"/>
            <w:numPr>
              <w:numId w:val="43"/>
            </w:numPr>
            <w:autoSpaceDE w:val="0"/>
            <w:autoSpaceDN w:val="0"/>
            <w:adjustRightInd w:val="0"/>
            <w:ind w:hanging="360"/>
          </w:pPr>
        </w:pPrChange>
      </w:pPr>
      <w:r w:rsidRPr="00610056">
        <w:t>Web page has been activated.</w:t>
      </w:r>
    </w:p>
    <w:p w:rsidR="007455EB" w:rsidRDefault="00046BB5" w:rsidP="007455EB">
      <w:pPr>
        <w:pStyle w:val="ListParagraph"/>
        <w:numPr>
          <w:ilvl w:val="0"/>
          <w:numId w:val="41"/>
        </w:numPr>
        <w:autoSpaceDE w:val="0"/>
        <w:autoSpaceDN w:val="0"/>
        <w:adjustRightInd w:val="0"/>
        <w:pPrChange w:id="169" w:author="Kenneth Kon" w:date="2015-03-10T15:53:00Z">
          <w:pPr>
            <w:pStyle w:val="ListParagraph"/>
            <w:numPr>
              <w:numId w:val="43"/>
            </w:numPr>
            <w:autoSpaceDE w:val="0"/>
            <w:autoSpaceDN w:val="0"/>
            <w:adjustRightInd w:val="0"/>
            <w:ind w:hanging="360"/>
          </w:pPr>
        </w:pPrChange>
      </w:pPr>
      <w:r w:rsidRPr="00610056">
        <w:rPr>
          <w:color w:val="1A1A1A"/>
        </w:rPr>
        <w:t xml:space="preserve">Venue Registered User </w:t>
      </w:r>
      <w:r w:rsidRPr="00610056">
        <w:t>has successfully logged onto the system.</w:t>
      </w:r>
    </w:p>
    <w:p w:rsidR="007455EB" w:rsidRDefault="00046BB5" w:rsidP="007455EB">
      <w:pPr>
        <w:pStyle w:val="ListParagraph"/>
        <w:numPr>
          <w:ilvl w:val="0"/>
          <w:numId w:val="41"/>
        </w:numPr>
        <w:autoSpaceDE w:val="0"/>
        <w:autoSpaceDN w:val="0"/>
        <w:adjustRightInd w:val="0"/>
        <w:pPrChange w:id="170" w:author="Kenneth Kon" w:date="2015-03-10T15:53:00Z">
          <w:pPr>
            <w:pStyle w:val="ListParagraph"/>
            <w:numPr>
              <w:numId w:val="43"/>
            </w:numPr>
            <w:autoSpaceDE w:val="0"/>
            <w:autoSpaceDN w:val="0"/>
            <w:adjustRightInd w:val="0"/>
            <w:ind w:hanging="360"/>
          </w:pPr>
        </w:pPrChange>
      </w:pPr>
      <w:r w:rsidRPr="00610056">
        <w:t>User is on his/her account page.</w:t>
      </w:r>
    </w:p>
    <w:p w:rsidR="007455EB" w:rsidRDefault="00046BB5" w:rsidP="007455EB">
      <w:pPr>
        <w:pStyle w:val="ListParagraph"/>
        <w:numPr>
          <w:ilvl w:val="0"/>
          <w:numId w:val="41"/>
        </w:numPr>
        <w:autoSpaceDE w:val="0"/>
        <w:autoSpaceDN w:val="0"/>
        <w:adjustRightInd w:val="0"/>
        <w:pPrChange w:id="171" w:author="Kenneth Kon" w:date="2015-03-10T15:53:00Z">
          <w:pPr>
            <w:pStyle w:val="ListParagraph"/>
            <w:numPr>
              <w:numId w:val="43"/>
            </w:numPr>
            <w:autoSpaceDE w:val="0"/>
            <w:autoSpaceDN w:val="0"/>
            <w:adjustRightInd w:val="0"/>
            <w:ind w:hanging="360"/>
          </w:pPr>
        </w:pPrChange>
      </w:pPr>
      <w:r w:rsidRPr="00610056">
        <w:t>There is a user request to remove an already ride he/she queued for from his/her account.</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Description:</w:t>
      </w:r>
    </w:p>
    <w:p w:rsidR="007455EB" w:rsidRDefault="00046BB5" w:rsidP="007455EB">
      <w:pPr>
        <w:pStyle w:val="ListParagraph"/>
        <w:widowControl w:val="0"/>
        <w:numPr>
          <w:ilvl w:val="0"/>
          <w:numId w:val="52"/>
        </w:numPr>
        <w:autoSpaceDE w:val="0"/>
        <w:autoSpaceDN w:val="0"/>
        <w:adjustRightInd w:val="0"/>
        <w:spacing w:after="200" w:line="276" w:lineRule="auto"/>
        <w:rPr>
          <w:color w:val="1A1A1A"/>
        </w:rPr>
        <w:pPrChange w:id="172"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t>Use case begins</w:t>
      </w:r>
      <w:r w:rsidRPr="00610056">
        <w:rPr>
          <w:color w:val="1A1A1A"/>
        </w:rPr>
        <w:t xml:space="preserve"> when user accesses </w:t>
      </w:r>
      <w:proofErr w:type="spellStart"/>
      <w:r w:rsidRPr="00610056">
        <w:rPr>
          <w:color w:val="1A1A1A"/>
        </w:rPr>
        <w:t>MyAccount</w:t>
      </w:r>
      <w:proofErr w:type="spellEnd"/>
      <w:r w:rsidRPr="00610056">
        <w:rPr>
          <w:color w:val="1A1A1A"/>
        </w:rPr>
        <w:t xml:space="preserve"> link from the home page, and the corresponding page is displayed.</w:t>
      </w:r>
    </w:p>
    <w:p w:rsidR="007455EB" w:rsidRDefault="00046BB5" w:rsidP="007455EB">
      <w:pPr>
        <w:pStyle w:val="ListParagraph"/>
        <w:widowControl w:val="0"/>
        <w:numPr>
          <w:ilvl w:val="0"/>
          <w:numId w:val="52"/>
        </w:numPr>
        <w:autoSpaceDE w:val="0"/>
        <w:autoSpaceDN w:val="0"/>
        <w:adjustRightInd w:val="0"/>
        <w:spacing w:after="200" w:line="276" w:lineRule="auto"/>
        <w:rPr>
          <w:color w:val="1A1A1A"/>
        </w:rPr>
        <w:pPrChange w:id="173"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rPr>
        <w:t>User shall continue when she/he has already decided which ride she/he wants to delete (</w:t>
      </w:r>
      <w:proofErr w:type="spellStart"/>
      <w:r w:rsidRPr="00610056">
        <w:rPr>
          <w:color w:val="1A1A1A"/>
        </w:rPr>
        <w:t>dequeue</w:t>
      </w:r>
      <w:proofErr w:type="spellEnd"/>
      <w:r w:rsidRPr="00610056">
        <w:rPr>
          <w:color w:val="1A1A1A"/>
        </w:rPr>
        <w:t>).</w:t>
      </w:r>
    </w:p>
    <w:p w:rsidR="007455EB" w:rsidRDefault="00046BB5" w:rsidP="007455EB">
      <w:pPr>
        <w:pStyle w:val="ListParagraph"/>
        <w:numPr>
          <w:ilvl w:val="0"/>
          <w:numId w:val="52"/>
        </w:numPr>
        <w:autoSpaceDE w:val="0"/>
        <w:autoSpaceDN w:val="0"/>
        <w:adjustRightInd w:val="0"/>
        <w:pPrChange w:id="174" w:author="Kenneth Kon" w:date="2015-03-10T15:53:00Z">
          <w:pPr>
            <w:pStyle w:val="ListParagraph"/>
            <w:numPr>
              <w:numId w:val="55"/>
            </w:numPr>
            <w:autoSpaceDE w:val="0"/>
            <w:autoSpaceDN w:val="0"/>
            <w:adjustRightInd w:val="0"/>
            <w:ind w:hanging="360"/>
          </w:pPr>
        </w:pPrChange>
      </w:pPr>
      <w:r w:rsidRPr="00610056">
        <w:t xml:space="preserve">User shall continue by clicking the “X” symbol to </w:t>
      </w:r>
      <w:proofErr w:type="spellStart"/>
      <w:r w:rsidRPr="00610056">
        <w:t>dequeue</w:t>
      </w:r>
      <w:proofErr w:type="spellEnd"/>
      <w:r w:rsidRPr="00610056">
        <w:t xml:space="preserve"> from that specific ride.</w:t>
      </w:r>
    </w:p>
    <w:p w:rsidR="007455EB" w:rsidRDefault="00046BB5" w:rsidP="007455EB">
      <w:pPr>
        <w:pStyle w:val="ListParagraph"/>
        <w:numPr>
          <w:ilvl w:val="0"/>
          <w:numId w:val="52"/>
        </w:numPr>
        <w:autoSpaceDE w:val="0"/>
        <w:autoSpaceDN w:val="0"/>
        <w:adjustRightInd w:val="0"/>
        <w:pPrChange w:id="175" w:author="Kenneth Kon" w:date="2015-03-10T15:53:00Z">
          <w:pPr>
            <w:pStyle w:val="ListParagraph"/>
            <w:numPr>
              <w:numId w:val="55"/>
            </w:numPr>
            <w:autoSpaceDE w:val="0"/>
            <w:autoSpaceDN w:val="0"/>
            <w:adjustRightInd w:val="0"/>
            <w:ind w:hanging="360"/>
          </w:pPr>
        </w:pPrChange>
      </w:pPr>
      <w:r w:rsidRPr="00610056">
        <w:t xml:space="preserve">The system shall ask the </w:t>
      </w:r>
      <w:r w:rsidRPr="00610056">
        <w:rPr>
          <w:i/>
          <w:iCs/>
        </w:rPr>
        <w:t xml:space="preserve">user </w:t>
      </w:r>
      <w:r w:rsidRPr="00610056">
        <w:t>if they are sure they want to proceed.</w:t>
      </w:r>
    </w:p>
    <w:p w:rsidR="007455EB" w:rsidRDefault="00046BB5" w:rsidP="007455EB">
      <w:pPr>
        <w:pStyle w:val="ListParagraph"/>
        <w:numPr>
          <w:ilvl w:val="0"/>
          <w:numId w:val="52"/>
        </w:numPr>
        <w:autoSpaceDE w:val="0"/>
        <w:autoSpaceDN w:val="0"/>
        <w:adjustRightInd w:val="0"/>
        <w:pPrChange w:id="176" w:author="Kenneth Kon" w:date="2015-03-10T15:53:00Z">
          <w:pPr>
            <w:pStyle w:val="ListParagraph"/>
            <w:numPr>
              <w:numId w:val="55"/>
            </w:numPr>
            <w:autoSpaceDE w:val="0"/>
            <w:autoSpaceDN w:val="0"/>
            <w:adjustRightInd w:val="0"/>
            <w:ind w:hanging="360"/>
          </w:pPr>
        </w:pPrChange>
      </w:pPr>
      <w:r w:rsidRPr="00610056">
        <w:t xml:space="preserve">The </w:t>
      </w:r>
      <w:r w:rsidRPr="00610056">
        <w:rPr>
          <w:i/>
          <w:iCs/>
        </w:rPr>
        <w:t xml:space="preserve">user </w:t>
      </w:r>
      <w:r w:rsidRPr="00610056">
        <w:t>shall confirm by accepting the “OK” option.</w:t>
      </w:r>
    </w:p>
    <w:p w:rsidR="007455EB" w:rsidRDefault="00046BB5" w:rsidP="007455EB">
      <w:pPr>
        <w:pStyle w:val="ListParagraph"/>
        <w:widowControl w:val="0"/>
        <w:numPr>
          <w:ilvl w:val="0"/>
          <w:numId w:val="52"/>
        </w:numPr>
        <w:autoSpaceDE w:val="0"/>
        <w:autoSpaceDN w:val="0"/>
        <w:adjustRightInd w:val="0"/>
        <w:spacing w:after="200" w:line="276" w:lineRule="auto"/>
        <w:rPr>
          <w:color w:val="1A1A1A"/>
        </w:rPr>
        <w:pPrChange w:id="177"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lastRenderedPageBreak/>
        <w:t xml:space="preserve">Use case ends </w:t>
      </w:r>
      <w:r w:rsidRPr="00610056">
        <w:rPr>
          <w:color w:val="1A1A1A"/>
        </w:rPr>
        <w:t xml:space="preserve">when customer accepts the notification displayed and she/he is taken to his/her account page where the ride delete is not displayed anymore on his account page. </w:t>
      </w:r>
    </w:p>
    <w:p w:rsidR="00046BB5" w:rsidRPr="00610056" w:rsidRDefault="00046BB5" w:rsidP="00046BB5">
      <w:pPr>
        <w:widowControl w:val="0"/>
        <w:autoSpaceDE w:val="0"/>
        <w:autoSpaceDN w:val="0"/>
        <w:adjustRightInd w:val="0"/>
        <w:rPr>
          <w:color w:val="1A1A1A"/>
        </w:rPr>
      </w:pPr>
      <w:r w:rsidRPr="00610056">
        <w:rPr>
          <w:i/>
          <w:iCs/>
          <w:color w:val="1A1A1A"/>
        </w:rPr>
        <w:t> </w:t>
      </w:r>
    </w:p>
    <w:p w:rsidR="00046BB5" w:rsidRPr="00610056" w:rsidRDefault="00046BB5" w:rsidP="00046BB5">
      <w:pPr>
        <w:widowControl w:val="0"/>
        <w:autoSpaceDE w:val="0"/>
        <w:autoSpaceDN w:val="0"/>
        <w:adjustRightInd w:val="0"/>
        <w:rPr>
          <w:color w:val="1A1A1A"/>
        </w:rPr>
      </w:pPr>
      <w:r w:rsidRPr="00610056">
        <w:rPr>
          <w:i/>
          <w:iCs/>
          <w:color w:val="1A1A1A"/>
        </w:rPr>
        <w:t>Post-conditions:</w:t>
      </w:r>
    </w:p>
    <w:p w:rsidR="007455EB" w:rsidRDefault="00046BB5" w:rsidP="007455EB">
      <w:pPr>
        <w:widowControl w:val="0"/>
        <w:numPr>
          <w:ilvl w:val="0"/>
          <w:numId w:val="54"/>
        </w:numPr>
        <w:autoSpaceDE w:val="0"/>
        <w:autoSpaceDN w:val="0"/>
        <w:adjustRightInd w:val="0"/>
        <w:spacing w:after="0" w:line="240" w:lineRule="auto"/>
        <w:rPr>
          <w:color w:val="1A1A1A"/>
        </w:rPr>
        <w:pPrChange w:id="178"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system shall update the changes made on the database.</w:t>
      </w:r>
    </w:p>
    <w:p w:rsidR="007455EB" w:rsidRDefault="00046BB5" w:rsidP="007455EB">
      <w:pPr>
        <w:widowControl w:val="0"/>
        <w:numPr>
          <w:ilvl w:val="0"/>
          <w:numId w:val="54"/>
        </w:numPr>
        <w:autoSpaceDE w:val="0"/>
        <w:autoSpaceDN w:val="0"/>
        <w:adjustRightInd w:val="0"/>
        <w:spacing w:after="0" w:line="240" w:lineRule="auto"/>
        <w:rPr>
          <w:color w:val="1A1A1A"/>
        </w:rPr>
        <w:pPrChange w:id="179"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 xml:space="preserve">The system shall </w:t>
      </w:r>
      <w:proofErr w:type="spellStart"/>
      <w:r>
        <w:rPr>
          <w:color w:val="1A1A1A"/>
        </w:rPr>
        <w:t>dequeue</w:t>
      </w:r>
      <w:proofErr w:type="spellEnd"/>
      <w:r>
        <w:rPr>
          <w:color w:val="1A1A1A"/>
        </w:rPr>
        <w:t xml:space="preserve"> user from ride when the time for that ride comes up, even if he/she have not select de “delete” option</w:t>
      </w:r>
      <w:r w:rsidRPr="00610056">
        <w:rPr>
          <w:color w:val="1A1A1A"/>
        </w:rPr>
        <w:t>.</w:t>
      </w:r>
    </w:p>
    <w:p w:rsidR="007455EB" w:rsidRDefault="00046BB5" w:rsidP="007455EB">
      <w:pPr>
        <w:widowControl w:val="0"/>
        <w:numPr>
          <w:ilvl w:val="0"/>
          <w:numId w:val="54"/>
        </w:numPr>
        <w:autoSpaceDE w:val="0"/>
        <w:autoSpaceDN w:val="0"/>
        <w:adjustRightInd w:val="0"/>
        <w:spacing w:after="0" w:line="240" w:lineRule="auto"/>
        <w:rPr>
          <w:color w:val="1A1A1A"/>
        </w:rPr>
        <w:pPrChange w:id="180"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number of rides for the customer is decreased by one in the database.</w:t>
      </w:r>
    </w:p>
    <w:p w:rsidR="007455EB" w:rsidRDefault="00046BB5" w:rsidP="007455EB">
      <w:pPr>
        <w:widowControl w:val="0"/>
        <w:numPr>
          <w:ilvl w:val="0"/>
          <w:numId w:val="54"/>
        </w:numPr>
        <w:autoSpaceDE w:val="0"/>
        <w:autoSpaceDN w:val="0"/>
        <w:adjustRightInd w:val="0"/>
        <w:spacing w:after="0" w:line="240" w:lineRule="auto"/>
        <w:rPr>
          <w:color w:val="1A1A1A"/>
        </w:rPr>
        <w:pPrChange w:id="181"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 xml:space="preserve">User is deleted to </w:t>
      </w:r>
      <w:proofErr w:type="spellStart"/>
      <w:r w:rsidRPr="00610056">
        <w:rPr>
          <w:color w:val="1A1A1A"/>
        </w:rPr>
        <w:t>UserQueue</w:t>
      </w:r>
      <w:proofErr w:type="spellEnd"/>
      <w:r w:rsidRPr="00610056">
        <w:rPr>
          <w:color w:val="1A1A1A"/>
        </w:rPr>
        <w:t xml:space="preserve"> table.</w:t>
      </w:r>
    </w:p>
    <w:p w:rsidR="007455EB" w:rsidRDefault="00046BB5" w:rsidP="007455EB">
      <w:pPr>
        <w:widowControl w:val="0"/>
        <w:numPr>
          <w:ilvl w:val="0"/>
          <w:numId w:val="54"/>
        </w:numPr>
        <w:autoSpaceDE w:val="0"/>
        <w:autoSpaceDN w:val="0"/>
        <w:adjustRightInd w:val="0"/>
        <w:spacing w:after="0" w:line="240" w:lineRule="auto"/>
        <w:rPr>
          <w:color w:val="1A1A1A"/>
        </w:rPr>
        <w:pPrChange w:id="182"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waiting time for that specific ride decreases.</w:t>
      </w:r>
    </w:p>
    <w:p w:rsidR="00046BB5" w:rsidRPr="00610056" w:rsidRDefault="00046BB5" w:rsidP="00046BB5">
      <w:pPr>
        <w:autoSpaceDE w:val="0"/>
        <w:autoSpaceDN w:val="0"/>
        <w:adjustRightInd w:val="0"/>
        <w:rPr>
          <w:iCs/>
        </w:rPr>
      </w:pPr>
    </w:p>
    <w:p w:rsidR="00046BB5" w:rsidRPr="00610056" w:rsidRDefault="00046BB5" w:rsidP="00046BB5">
      <w:pPr>
        <w:widowControl w:val="0"/>
        <w:autoSpaceDE w:val="0"/>
        <w:autoSpaceDN w:val="0"/>
        <w:adjustRightInd w:val="0"/>
        <w:rPr>
          <w:color w:val="1A1A1A"/>
        </w:rPr>
      </w:pPr>
      <w:r w:rsidRPr="00610056">
        <w:rPr>
          <w:i/>
          <w:iCs/>
          <w:color w:val="1A1A1A"/>
        </w:rPr>
        <w:t>Alternative Courses of Action:</w:t>
      </w:r>
    </w:p>
    <w:p w:rsidR="007455EB" w:rsidRDefault="00046BB5" w:rsidP="007455EB">
      <w:pPr>
        <w:pStyle w:val="ListParagraph"/>
        <w:widowControl w:val="0"/>
        <w:numPr>
          <w:ilvl w:val="0"/>
          <w:numId w:val="53"/>
        </w:numPr>
        <w:autoSpaceDE w:val="0"/>
        <w:autoSpaceDN w:val="0"/>
        <w:adjustRightInd w:val="0"/>
        <w:rPr>
          <w:color w:val="1A1A1A"/>
        </w:rPr>
        <w:pPrChange w:id="183" w:author="Kenneth Kon" w:date="2015-03-10T15:53:00Z">
          <w:pPr>
            <w:pStyle w:val="ListParagraph"/>
            <w:widowControl w:val="0"/>
            <w:numPr>
              <w:numId w:val="56"/>
            </w:numPr>
            <w:autoSpaceDE w:val="0"/>
            <w:autoSpaceDN w:val="0"/>
            <w:adjustRightInd w:val="0"/>
            <w:ind w:hanging="360"/>
          </w:pPr>
        </w:pPrChange>
      </w:pPr>
      <w:r w:rsidRPr="00610056">
        <w:rPr>
          <w:color w:val="1A1A1A"/>
        </w:rPr>
        <w:t>In step 3 of the Description section the user has the option to cancel the confirmation.</w:t>
      </w:r>
    </w:p>
    <w:p w:rsidR="007455EB" w:rsidRDefault="00046BB5" w:rsidP="007455EB">
      <w:pPr>
        <w:pStyle w:val="ListParagraph"/>
        <w:numPr>
          <w:ilvl w:val="0"/>
          <w:numId w:val="53"/>
        </w:numPr>
        <w:autoSpaceDE w:val="0"/>
        <w:autoSpaceDN w:val="0"/>
        <w:adjustRightInd w:val="0"/>
        <w:pPrChange w:id="184" w:author="Kenneth Kon" w:date="2015-03-10T15:53:00Z">
          <w:pPr>
            <w:pStyle w:val="ListParagraph"/>
            <w:numPr>
              <w:numId w:val="56"/>
            </w:numPr>
            <w:autoSpaceDE w:val="0"/>
            <w:autoSpaceDN w:val="0"/>
            <w:adjustRightInd w:val="0"/>
            <w:ind w:hanging="360"/>
          </w:pPr>
        </w:pPrChange>
      </w:pPr>
      <w:r w:rsidRPr="00610056">
        <w:t>In Step 4 of Description section the system notifies that the request could not be completed.</w:t>
      </w:r>
    </w:p>
    <w:p w:rsidR="00046BB5" w:rsidRPr="00610056" w:rsidRDefault="00046BB5" w:rsidP="00046BB5">
      <w:pPr>
        <w:widowControl w:val="0"/>
        <w:autoSpaceDE w:val="0"/>
        <w:autoSpaceDN w:val="0"/>
        <w:adjustRightInd w:val="0"/>
        <w:rPr>
          <w:color w:val="1A1A1A"/>
        </w:rPr>
      </w:pPr>
    </w:p>
    <w:p w:rsidR="00046BB5" w:rsidRPr="00610056" w:rsidRDefault="00046BB5" w:rsidP="00046BB5">
      <w:pPr>
        <w:widowControl w:val="0"/>
        <w:autoSpaceDE w:val="0"/>
        <w:autoSpaceDN w:val="0"/>
        <w:adjustRightInd w:val="0"/>
        <w:rPr>
          <w:color w:val="1A1A1A"/>
        </w:rPr>
      </w:pPr>
      <w:r w:rsidRPr="00610056">
        <w:rPr>
          <w:i/>
          <w:iCs/>
          <w:color w:val="1A1A1A"/>
        </w:rPr>
        <w:t>Exceptions:</w:t>
      </w:r>
    </w:p>
    <w:p w:rsidR="00046BB5" w:rsidRPr="00610056" w:rsidRDefault="00046BB5" w:rsidP="00046BB5">
      <w:pPr>
        <w:widowControl w:val="0"/>
        <w:autoSpaceDE w:val="0"/>
        <w:autoSpaceDN w:val="0"/>
        <w:adjustRightInd w:val="0"/>
        <w:rPr>
          <w:color w:val="1A1A1A"/>
        </w:rPr>
      </w:pPr>
      <w:r w:rsidRPr="00610056">
        <w:rPr>
          <w:color w:val="1A1A1A"/>
        </w:rPr>
        <w:t>1.      The option to delete ride is not active.</w:t>
      </w:r>
    </w:p>
    <w:p w:rsidR="00046BB5" w:rsidRPr="00610056" w:rsidRDefault="00046BB5" w:rsidP="00046BB5">
      <w:pPr>
        <w:widowControl w:val="0"/>
        <w:autoSpaceDE w:val="0"/>
        <w:autoSpaceDN w:val="0"/>
        <w:adjustRightInd w:val="0"/>
        <w:rPr>
          <w:color w:val="1A1A1A"/>
        </w:rPr>
      </w:pPr>
      <w:r w:rsidRPr="00610056">
        <w:rPr>
          <w:color w:val="1A1A1A"/>
        </w:rPr>
        <w:t>2.      The option to accept the notification is not active.</w:t>
      </w:r>
    </w:p>
    <w:p w:rsidR="00046BB5" w:rsidRPr="00610056" w:rsidRDefault="00046BB5" w:rsidP="00046BB5">
      <w:pPr>
        <w:widowControl w:val="0"/>
        <w:autoSpaceDE w:val="0"/>
        <w:autoSpaceDN w:val="0"/>
        <w:adjustRightInd w:val="0"/>
        <w:rPr>
          <w:color w:val="1A1A1A"/>
        </w:rPr>
      </w:pPr>
      <w:r w:rsidRPr="00610056">
        <w:rPr>
          <w:color w:val="1A1A1A"/>
        </w:rPr>
        <w:t>3.      The system could not submit the request.</w:t>
      </w:r>
    </w:p>
    <w:p w:rsidR="00046BB5" w:rsidRPr="00610056" w:rsidRDefault="00046BB5" w:rsidP="00046BB5">
      <w:pPr>
        <w:autoSpaceDE w:val="0"/>
        <w:autoSpaceDN w:val="0"/>
        <w:adjustRightInd w:val="0"/>
      </w:pPr>
    </w:p>
    <w:p w:rsidR="00046BB5" w:rsidRPr="00610056" w:rsidRDefault="00046BB5" w:rsidP="00046BB5">
      <w:pPr>
        <w:autoSpaceDE w:val="0"/>
        <w:autoSpaceDN w:val="0"/>
        <w:adjustRightInd w:val="0"/>
      </w:pPr>
      <w:r w:rsidRPr="00610056">
        <w:rPr>
          <w:i/>
          <w:iCs/>
        </w:rPr>
        <w:t xml:space="preserve">Related Uses case: </w:t>
      </w:r>
      <w:r w:rsidRPr="00610056">
        <w:rPr>
          <w:b/>
        </w:rPr>
        <w:t>VQ07 – Add (Queue) for a Ride</w:t>
      </w:r>
    </w:p>
    <w:p w:rsidR="00046BB5" w:rsidRPr="00610056" w:rsidRDefault="00046BB5" w:rsidP="00046BB5">
      <w:pPr>
        <w:autoSpaceDE w:val="0"/>
        <w:autoSpaceDN w:val="0"/>
        <w:adjustRightInd w:val="0"/>
        <w:rPr>
          <w:b/>
          <w:bCs/>
        </w:rPr>
      </w:pPr>
    </w:p>
    <w:p w:rsidR="00046BB5" w:rsidRPr="00610056" w:rsidRDefault="00046BB5" w:rsidP="00046BB5">
      <w:pPr>
        <w:widowControl w:val="0"/>
        <w:autoSpaceDE w:val="0"/>
        <w:autoSpaceDN w:val="0"/>
        <w:adjustRightInd w:val="0"/>
        <w:rPr>
          <w:color w:val="1A1A1A"/>
        </w:rPr>
      </w:pPr>
      <w:r w:rsidRPr="00610056">
        <w:rPr>
          <w:b/>
          <w:bCs/>
          <w:color w:val="1A1A1A"/>
        </w:rPr>
        <w:t>Special Requirements:</w:t>
      </w:r>
    </w:p>
    <w:p w:rsidR="00046BB5" w:rsidRPr="00610056" w:rsidRDefault="00046BB5" w:rsidP="00046BB5">
      <w:pPr>
        <w:widowControl w:val="0"/>
        <w:autoSpaceDE w:val="0"/>
        <w:autoSpaceDN w:val="0"/>
        <w:adjustRightInd w:val="0"/>
        <w:rPr>
          <w:color w:val="1A1A1A"/>
        </w:rPr>
      </w:pPr>
      <w:r w:rsidRPr="00610056">
        <w:rPr>
          <w:color w:val="1A1A1A"/>
        </w:rPr>
        <w:t> </w:t>
      </w:r>
    </w:p>
    <w:p w:rsidR="00046BB5" w:rsidRPr="00610056" w:rsidRDefault="00046BB5" w:rsidP="00046BB5">
      <w:pPr>
        <w:pStyle w:val="Standard"/>
        <w:numPr>
          <w:ilvl w:val="0"/>
          <w:numId w:val="2"/>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046BB5" w:rsidRPr="00610056" w:rsidRDefault="00046BB5" w:rsidP="00046BB5">
      <w:pPr>
        <w:pStyle w:val="Standard"/>
        <w:numPr>
          <w:ilvl w:val="0"/>
          <w:numId w:val="2"/>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046BB5" w:rsidRPr="00610056" w:rsidRDefault="00046BB5" w:rsidP="00046BB5">
      <w:pPr>
        <w:pStyle w:val="ListParagraph"/>
        <w:numPr>
          <w:ilvl w:val="0"/>
          <w:numId w:val="1"/>
        </w:numPr>
        <w:autoSpaceDE w:val="0"/>
        <w:autoSpaceDN w:val="0"/>
        <w:adjustRightInd w:val="0"/>
        <w:ind w:left="720"/>
      </w:pPr>
      <w:r w:rsidRPr="00610056">
        <w:rPr>
          <w:b/>
          <w:bCs/>
        </w:rPr>
        <w:t>Performance</w:t>
      </w:r>
      <w:r w:rsidRPr="00610056">
        <w:t>: The system should be sent and saved within 3 seconds.</w:t>
      </w:r>
    </w:p>
    <w:p w:rsidR="00046BB5" w:rsidRPr="00B3487F" w:rsidRDefault="00046BB5" w:rsidP="00046BB5">
      <w:pPr>
        <w:pStyle w:val="ListParagraph"/>
        <w:numPr>
          <w:ilvl w:val="0"/>
          <w:numId w:val="1"/>
        </w:numPr>
        <w:spacing w:after="200" w:line="276" w:lineRule="auto"/>
        <w:ind w:left="720"/>
      </w:pPr>
      <w:r w:rsidRPr="00610056">
        <w:rPr>
          <w:b/>
          <w:bCs/>
        </w:rPr>
        <w:t>Supportability</w:t>
      </w:r>
      <w:r w:rsidRPr="00610056">
        <w:t>: The system should be easy to maintain, make appropriate changes, and be correctly handled by IE, Mozilla, Chrome and Safari.</w:t>
      </w: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t xml:space="preserve">Use Case ID: </w:t>
      </w:r>
      <w:r>
        <w:rPr>
          <w:b/>
          <w:bCs/>
        </w:rPr>
        <w:t>VQ12</w:t>
      </w:r>
      <w:r w:rsidRPr="006E078E">
        <w:rPr>
          <w:b/>
          <w:bCs/>
        </w:rPr>
        <w:t xml:space="preserve"> – View/Display User Activity </w:t>
      </w:r>
    </w:p>
    <w:p w:rsidR="00046BB5" w:rsidRPr="006E078E" w:rsidRDefault="00046BB5" w:rsidP="00046BB5">
      <w:pPr>
        <w:autoSpaceDE w:val="0"/>
        <w:autoSpaceDN w:val="0"/>
        <w:adjustRightInd w:val="0"/>
        <w:rPr>
          <w:i/>
          <w:iCs/>
        </w:rPr>
      </w:pPr>
    </w:p>
    <w:p w:rsidR="00046BB5" w:rsidRPr="006E078E" w:rsidRDefault="00046BB5" w:rsidP="00046BB5">
      <w:pPr>
        <w:widowControl w:val="0"/>
        <w:autoSpaceDE w:val="0"/>
        <w:autoSpaceDN w:val="0"/>
        <w:adjustRightInd w:val="0"/>
      </w:pPr>
      <w:r w:rsidRPr="006E078E">
        <w:rPr>
          <w:i/>
          <w:iCs/>
          <w:color w:val="1A1A1A"/>
        </w:rPr>
        <w:t xml:space="preserve">Actors: </w:t>
      </w:r>
      <w:r w:rsidRPr="006E078E">
        <w:t>Venue</w:t>
      </w:r>
      <w:r w:rsidRPr="006E078E">
        <w:rPr>
          <w:i/>
          <w:iCs/>
        </w:rPr>
        <w:t xml:space="preserve"> </w:t>
      </w:r>
      <w:r w:rsidRPr="006E078E">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proofErr w:type="spellStart"/>
      <w:r>
        <w:rPr>
          <w:color w:val="1A1A1A"/>
        </w:rPr>
        <w:t>MyAccount</w:t>
      </w:r>
      <w:proofErr w:type="spellEnd"/>
      <w:r>
        <w:rPr>
          <w:color w:val="1A1A1A"/>
        </w:rPr>
        <w:t xml:space="preserve"> from the home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for that specific user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w:t>
      </w:r>
      <w:r>
        <w:rPr>
          <w:color w:val="1A1A1A"/>
        </w:rPr>
        <w:t>that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7455EB" w:rsidRDefault="00046BB5" w:rsidP="007455EB">
      <w:pPr>
        <w:pStyle w:val="ListParagraph"/>
        <w:numPr>
          <w:ilvl w:val="0"/>
          <w:numId w:val="55"/>
        </w:numPr>
        <w:autoSpaceDE w:val="0"/>
        <w:autoSpaceDN w:val="0"/>
        <w:adjustRightInd w:val="0"/>
        <w:spacing w:after="200" w:line="276" w:lineRule="auto"/>
        <w:rPr>
          <w:color w:val="1A1A1A"/>
        </w:rPr>
        <w:pPrChange w:id="185"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7455EB" w:rsidRDefault="00046BB5" w:rsidP="007455EB">
      <w:pPr>
        <w:pStyle w:val="ListParagraph"/>
        <w:widowControl w:val="0"/>
        <w:numPr>
          <w:ilvl w:val="0"/>
          <w:numId w:val="55"/>
        </w:numPr>
        <w:autoSpaceDE w:val="0"/>
        <w:autoSpaceDN w:val="0"/>
        <w:adjustRightInd w:val="0"/>
        <w:spacing w:after="200" w:line="276" w:lineRule="auto"/>
        <w:rPr>
          <w:color w:val="1A1A1A"/>
        </w:rPr>
        <w:pPrChange w:id="186" w:author="Kenneth Kon" w:date="2015-03-10T15:53:00Z">
          <w:pPr>
            <w:pStyle w:val="ListParagraph"/>
            <w:widowControl w:val="0"/>
            <w:numPr>
              <w:numId w:val="58"/>
            </w:numPr>
            <w:autoSpaceDE w:val="0"/>
            <w:autoSpaceDN w:val="0"/>
            <w:adjustRightInd w:val="0"/>
            <w:spacing w:after="200" w:line="276" w:lineRule="auto"/>
            <w:ind w:hanging="360"/>
          </w:pPr>
        </w:pPrChange>
      </w:pPr>
      <w:r w:rsidRPr="001443F1">
        <w:rPr>
          <w:color w:val="1A1A1A"/>
        </w:rPr>
        <w:t xml:space="preserve">In step 3 of the Description section the user has </w:t>
      </w:r>
      <w:r>
        <w:rPr>
          <w:color w:val="1A1A1A"/>
        </w:rPr>
        <w:t>the option to close the modal</w:t>
      </w:r>
      <w:r w:rsidRPr="001443F1">
        <w:rPr>
          <w:color w:val="1A1A1A"/>
        </w:rPr>
        <w:t>.</w:t>
      </w:r>
    </w:p>
    <w:p w:rsidR="007455EB" w:rsidRDefault="00046BB5" w:rsidP="007455EB">
      <w:pPr>
        <w:pStyle w:val="ListParagraph"/>
        <w:numPr>
          <w:ilvl w:val="0"/>
          <w:numId w:val="55"/>
        </w:numPr>
        <w:autoSpaceDE w:val="0"/>
        <w:autoSpaceDN w:val="0"/>
        <w:adjustRightInd w:val="0"/>
        <w:spacing w:after="200" w:line="276" w:lineRule="auto"/>
        <w:rPr>
          <w:color w:val="1A1A1A"/>
        </w:rPr>
        <w:pPrChange w:id="187"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7455EB" w:rsidRDefault="00046BB5" w:rsidP="007455EB">
      <w:pPr>
        <w:pStyle w:val="ListParagraph"/>
        <w:numPr>
          <w:ilvl w:val="0"/>
          <w:numId w:val="55"/>
        </w:numPr>
        <w:autoSpaceDE w:val="0"/>
        <w:autoSpaceDN w:val="0"/>
        <w:adjustRightInd w:val="0"/>
        <w:spacing w:after="200" w:line="276" w:lineRule="auto"/>
        <w:rPr>
          <w:color w:val="1A1A1A"/>
        </w:rPr>
        <w:pPrChange w:id="188"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7455EB" w:rsidRDefault="00046BB5" w:rsidP="007455EB">
      <w:pPr>
        <w:pStyle w:val="ListParagraph"/>
        <w:numPr>
          <w:ilvl w:val="0"/>
          <w:numId w:val="55"/>
        </w:numPr>
        <w:autoSpaceDE w:val="0"/>
        <w:autoSpaceDN w:val="0"/>
        <w:adjustRightInd w:val="0"/>
        <w:spacing w:after="200" w:line="276" w:lineRule="auto"/>
        <w:rPr>
          <w:color w:val="1A1A1A"/>
        </w:rPr>
        <w:pPrChange w:id="189"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7455EB" w:rsidRDefault="00046BB5" w:rsidP="007455EB">
      <w:pPr>
        <w:pStyle w:val="ListParagraph"/>
        <w:numPr>
          <w:ilvl w:val="0"/>
          <w:numId w:val="55"/>
        </w:numPr>
        <w:autoSpaceDE w:val="0"/>
        <w:autoSpaceDN w:val="0"/>
        <w:adjustRightInd w:val="0"/>
        <w:spacing w:after="200" w:line="276" w:lineRule="auto"/>
        <w:rPr>
          <w:color w:val="1A1A1A"/>
        </w:rPr>
        <w:pPrChange w:id="190"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7455EB" w:rsidRDefault="00046BB5" w:rsidP="007455EB">
      <w:pPr>
        <w:pStyle w:val="ListParagraph"/>
        <w:numPr>
          <w:ilvl w:val="0"/>
          <w:numId w:val="55"/>
        </w:numPr>
        <w:autoSpaceDE w:val="0"/>
        <w:autoSpaceDN w:val="0"/>
        <w:adjustRightInd w:val="0"/>
        <w:spacing w:after="200" w:line="276" w:lineRule="auto"/>
        <w:rPr>
          <w:color w:val="1A1A1A"/>
        </w:rPr>
        <w:pPrChange w:id="191"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7455EB" w:rsidRDefault="00046BB5" w:rsidP="007455EB">
      <w:pPr>
        <w:pStyle w:val="ListParagraph"/>
        <w:widowControl w:val="0"/>
        <w:numPr>
          <w:ilvl w:val="0"/>
          <w:numId w:val="56"/>
        </w:numPr>
        <w:autoSpaceDE w:val="0"/>
        <w:autoSpaceDN w:val="0"/>
        <w:adjustRightInd w:val="0"/>
        <w:spacing w:after="200" w:line="276" w:lineRule="auto"/>
        <w:rPr>
          <w:color w:val="1A1A1A"/>
        </w:rPr>
        <w:pPrChange w:id="192" w:author="Kenneth Kon" w:date="2015-03-10T15:53:00Z">
          <w:pPr>
            <w:pStyle w:val="ListParagraph"/>
            <w:widowControl w:val="0"/>
            <w:numPr>
              <w:numId w:val="59"/>
            </w:numPr>
            <w:autoSpaceDE w:val="0"/>
            <w:autoSpaceDN w:val="0"/>
            <w:adjustRightInd w:val="0"/>
            <w:spacing w:after="200" w:line="276" w:lineRule="auto"/>
            <w:ind w:hanging="360"/>
          </w:pPr>
        </w:pPrChange>
      </w:pPr>
      <w:r w:rsidRPr="001443F1">
        <w:rPr>
          <w:color w:val="1A1A1A"/>
        </w:rPr>
        <w:t xml:space="preserve">The system could not </w:t>
      </w:r>
      <w:r>
        <w:rPr>
          <w:color w:val="1A1A1A"/>
        </w:rPr>
        <w:t>display the form</w:t>
      </w:r>
      <w:r w:rsidRPr="001443F1">
        <w:rPr>
          <w:color w:val="1A1A1A"/>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144EC">
        <w:rPr>
          <w:bCs/>
        </w:rPr>
        <w:t>None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lastRenderedPageBreak/>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t xml:space="preserve">Use Case ID: </w:t>
      </w:r>
      <w:r>
        <w:rPr>
          <w:b/>
          <w:bCs/>
        </w:rPr>
        <w:t>VQ13</w:t>
      </w:r>
      <w:r w:rsidRPr="006E078E">
        <w:rPr>
          <w:b/>
          <w:bCs/>
        </w:rPr>
        <w:t xml:space="preserve"> – </w:t>
      </w:r>
      <w:r>
        <w:rPr>
          <w:b/>
          <w:bCs/>
        </w:rPr>
        <w:t>Send/</w:t>
      </w:r>
      <w:r w:rsidRPr="006E078E">
        <w:rPr>
          <w:b/>
          <w:bCs/>
        </w:rPr>
        <w:t xml:space="preserve">Received Notification Time </w:t>
      </w:r>
    </w:p>
    <w:p w:rsidR="00046BB5" w:rsidRPr="006E078E" w:rsidRDefault="00046BB5" w:rsidP="00046BB5">
      <w:pPr>
        <w:autoSpaceDE w:val="0"/>
        <w:autoSpaceDN w:val="0"/>
        <w:adjustRightInd w:val="0"/>
      </w:pPr>
      <w:r w:rsidRPr="006E078E">
        <w:rPr>
          <w:i/>
          <w:iCs/>
        </w:rPr>
        <w:t xml:space="preserve">Actors: </w:t>
      </w:r>
      <w:r w:rsidRPr="006E078E">
        <w:rPr>
          <w:iCs/>
        </w:rPr>
        <w:t>Venue Registered User.</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7455EB" w:rsidRDefault="00046BB5" w:rsidP="007455EB">
      <w:pPr>
        <w:pStyle w:val="ListParagraph"/>
        <w:numPr>
          <w:ilvl w:val="0"/>
          <w:numId w:val="42"/>
        </w:numPr>
        <w:autoSpaceDE w:val="0"/>
        <w:autoSpaceDN w:val="0"/>
        <w:adjustRightInd w:val="0"/>
        <w:spacing w:after="200" w:line="276" w:lineRule="auto"/>
        <w:pPrChange w:id="193" w:author="Kenneth Kon" w:date="2015-03-10T15:53:00Z">
          <w:pPr>
            <w:pStyle w:val="ListParagraph"/>
            <w:numPr>
              <w:numId w:val="44"/>
            </w:numPr>
            <w:autoSpaceDE w:val="0"/>
            <w:autoSpaceDN w:val="0"/>
            <w:adjustRightInd w:val="0"/>
            <w:spacing w:after="200" w:line="276" w:lineRule="auto"/>
            <w:ind w:hanging="360"/>
          </w:pPr>
        </w:pPrChange>
      </w:pPr>
      <w:r w:rsidRPr="006E078E">
        <w:t>Web page has been activated.</w:t>
      </w:r>
    </w:p>
    <w:p w:rsidR="007455EB" w:rsidRDefault="00046BB5" w:rsidP="007455EB">
      <w:pPr>
        <w:pStyle w:val="ListParagraph"/>
        <w:numPr>
          <w:ilvl w:val="0"/>
          <w:numId w:val="42"/>
        </w:numPr>
        <w:autoSpaceDE w:val="0"/>
        <w:autoSpaceDN w:val="0"/>
        <w:adjustRightInd w:val="0"/>
        <w:spacing w:after="200" w:line="276" w:lineRule="auto"/>
        <w:pPrChange w:id="194"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logged onto the system.</w:t>
      </w:r>
    </w:p>
    <w:p w:rsidR="007455EB" w:rsidRDefault="00046BB5" w:rsidP="007455EB">
      <w:pPr>
        <w:pStyle w:val="ListParagraph"/>
        <w:numPr>
          <w:ilvl w:val="0"/>
          <w:numId w:val="42"/>
        </w:numPr>
        <w:autoSpaceDE w:val="0"/>
        <w:autoSpaceDN w:val="0"/>
        <w:adjustRightInd w:val="0"/>
        <w:spacing w:after="200" w:line="276" w:lineRule="auto"/>
        <w:pPrChange w:id="195"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selected the ride preferred.</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7455EB" w:rsidRDefault="00046BB5" w:rsidP="007455EB">
      <w:pPr>
        <w:pStyle w:val="ListParagraph"/>
        <w:widowControl w:val="0"/>
        <w:numPr>
          <w:ilvl w:val="0"/>
          <w:numId w:val="43"/>
        </w:numPr>
        <w:autoSpaceDE w:val="0"/>
        <w:autoSpaceDN w:val="0"/>
        <w:adjustRightInd w:val="0"/>
        <w:spacing w:after="200" w:line="276" w:lineRule="auto"/>
        <w:rPr>
          <w:color w:val="1A1A1A"/>
        </w:rPr>
        <w:pPrChange w:id="196"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Use case begins</w:t>
      </w:r>
      <w:r w:rsidRPr="006E078E">
        <w:rPr>
          <w:color w:val="1A1A1A"/>
        </w:rPr>
        <w:t xml:space="preserve"> when user has already added the ride requested to his/her account page.</w:t>
      </w:r>
    </w:p>
    <w:p w:rsidR="007455EB" w:rsidRDefault="00046BB5" w:rsidP="007455EB">
      <w:pPr>
        <w:pStyle w:val="ListParagraph"/>
        <w:widowControl w:val="0"/>
        <w:numPr>
          <w:ilvl w:val="0"/>
          <w:numId w:val="43"/>
        </w:numPr>
        <w:autoSpaceDE w:val="0"/>
        <w:autoSpaceDN w:val="0"/>
        <w:adjustRightInd w:val="0"/>
        <w:spacing w:after="200" w:line="276" w:lineRule="auto"/>
        <w:rPr>
          <w:color w:val="1A1A1A"/>
        </w:rPr>
        <w:pPrChange w:id="197"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t>User shall be kept in the ride queue until the time for his/her turn approaches</w:t>
      </w:r>
      <w:r w:rsidRPr="006E078E">
        <w:rPr>
          <w:color w:val="1A1A1A"/>
        </w:rPr>
        <w:t>.</w:t>
      </w:r>
    </w:p>
    <w:p w:rsidR="007455EB" w:rsidRDefault="00046BB5" w:rsidP="007455EB">
      <w:pPr>
        <w:pStyle w:val="ListParagraph"/>
        <w:widowControl w:val="0"/>
        <w:numPr>
          <w:ilvl w:val="0"/>
          <w:numId w:val="43"/>
        </w:numPr>
        <w:autoSpaceDE w:val="0"/>
        <w:autoSpaceDN w:val="0"/>
        <w:adjustRightInd w:val="0"/>
        <w:spacing w:after="200" w:line="276" w:lineRule="auto"/>
        <w:rPr>
          <w:color w:val="1A1A1A"/>
        </w:rPr>
        <w:pPrChange w:id="198" w:author="Kenneth Kon" w:date="2015-03-10T15:53:00Z">
          <w:pPr>
            <w:pStyle w:val="ListParagraph"/>
            <w:widowControl w:val="0"/>
            <w:numPr>
              <w:numId w:val="45"/>
            </w:numPr>
            <w:autoSpaceDE w:val="0"/>
            <w:autoSpaceDN w:val="0"/>
            <w:adjustRightInd w:val="0"/>
            <w:spacing w:after="200" w:line="276" w:lineRule="auto"/>
            <w:ind w:hanging="360"/>
          </w:pPr>
        </w:pPrChange>
      </w:pPr>
      <w:r>
        <w:t>System should create a job and send notification to each user that time for rides are coming up next on queue</w:t>
      </w:r>
      <w:r w:rsidRPr="00FC2B42">
        <w:rPr>
          <w:color w:val="1A1A1A"/>
        </w:rPr>
        <w:t>.</w:t>
      </w:r>
    </w:p>
    <w:p w:rsidR="007455EB" w:rsidRDefault="00046BB5" w:rsidP="007455EB">
      <w:pPr>
        <w:pStyle w:val="ListParagraph"/>
        <w:widowControl w:val="0"/>
        <w:numPr>
          <w:ilvl w:val="0"/>
          <w:numId w:val="43"/>
        </w:numPr>
        <w:autoSpaceDE w:val="0"/>
        <w:autoSpaceDN w:val="0"/>
        <w:adjustRightInd w:val="0"/>
        <w:spacing w:after="200" w:line="276" w:lineRule="auto"/>
        <w:rPr>
          <w:color w:val="1A1A1A"/>
        </w:rPr>
        <w:pPrChange w:id="199"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 xml:space="preserve">Use case ends </w:t>
      </w:r>
      <w:r w:rsidRPr="006E078E">
        <w:rPr>
          <w:color w:val="1A1A1A"/>
        </w:rPr>
        <w:t xml:space="preserve">when user receives the notification email with the name and time for the specific ride before the time approaches. </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7455EB" w:rsidRDefault="00046BB5" w:rsidP="007455EB">
      <w:pPr>
        <w:pStyle w:val="ListParagraph"/>
        <w:widowControl w:val="0"/>
        <w:numPr>
          <w:ilvl w:val="0"/>
          <w:numId w:val="44"/>
        </w:numPr>
        <w:autoSpaceDE w:val="0"/>
        <w:autoSpaceDN w:val="0"/>
        <w:adjustRightInd w:val="0"/>
        <w:spacing w:after="200" w:line="276" w:lineRule="auto"/>
        <w:rPr>
          <w:color w:val="1A1A1A"/>
        </w:rPr>
        <w:pPrChange w:id="200" w:author="Kenneth Kon" w:date="2015-03-10T15:53:00Z">
          <w:pPr>
            <w:pStyle w:val="ListParagraph"/>
            <w:widowControl w:val="0"/>
            <w:numPr>
              <w:numId w:val="46"/>
            </w:numPr>
            <w:autoSpaceDE w:val="0"/>
            <w:autoSpaceDN w:val="0"/>
            <w:adjustRightInd w:val="0"/>
            <w:spacing w:after="200" w:line="276" w:lineRule="auto"/>
            <w:ind w:hanging="360"/>
          </w:pPr>
        </w:pPrChange>
      </w:pPr>
      <w:r w:rsidRPr="006E078E">
        <w:rPr>
          <w:color w:val="1A1A1A"/>
        </w:rPr>
        <w:t>The system shall update the changes made on the database to update the jobs.</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7455EB" w:rsidRDefault="00046BB5" w:rsidP="007455EB">
      <w:pPr>
        <w:pStyle w:val="ListParagraph"/>
        <w:widowControl w:val="0"/>
        <w:numPr>
          <w:ilvl w:val="0"/>
          <w:numId w:val="45"/>
        </w:numPr>
        <w:autoSpaceDE w:val="0"/>
        <w:autoSpaceDN w:val="0"/>
        <w:adjustRightInd w:val="0"/>
        <w:spacing w:after="200" w:line="276" w:lineRule="auto"/>
        <w:rPr>
          <w:color w:val="1A1A1A"/>
        </w:rPr>
        <w:pPrChange w:id="201" w:author="Kenneth Kon" w:date="2015-03-10T15:53:00Z">
          <w:pPr>
            <w:pStyle w:val="ListParagraph"/>
            <w:widowControl w:val="0"/>
            <w:numPr>
              <w:numId w:val="47"/>
            </w:numPr>
            <w:autoSpaceDE w:val="0"/>
            <w:autoSpaceDN w:val="0"/>
            <w:adjustRightInd w:val="0"/>
            <w:spacing w:after="200" w:line="276" w:lineRule="auto"/>
            <w:ind w:hanging="360"/>
          </w:pPr>
        </w:pPrChange>
      </w:pPr>
      <w:r w:rsidRPr="006E078E">
        <w:rPr>
          <w:color w:val="1A1A1A"/>
        </w:rPr>
        <w:t xml:space="preserve">In step 2 of the Description section the user has the option to cancel their ride from their </w:t>
      </w:r>
      <w:r w:rsidRPr="006E078E">
        <w:rPr>
          <w:color w:val="1A1A1A"/>
        </w:rPr>
        <w:lastRenderedPageBreak/>
        <w:t>account page.</w:t>
      </w:r>
    </w:p>
    <w:p w:rsidR="007455EB" w:rsidRDefault="00046BB5" w:rsidP="007455EB">
      <w:pPr>
        <w:pStyle w:val="ListParagraph"/>
        <w:widowControl w:val="0"/>
        <w:numPr>
          <w:ilvl w:val="0"/>
          <w:numId w:val="45"/>
        </w:numPr>
        <w:autoSpaceDE w:val="0"/>
        <w:autoSpaceDN w:val="0"/>
        <w:adjustRightInd w:val="0"/>
        <w:spacing w:after="200" w:line="276" w:lineRule="auto"/>
        <w:rPr>
          <w:color w:val="1A1A1A"/>
        </w:rPr>
        <w:pPrChange w:id="202" w:author="Kenneth Kon" w:date="2015-03-10T15:53:00Z">
          <w:pPr>
            <w:pStyle w:val="ListParagraph"/>
            <w:widowControl w:val="0"/>
            <w:numPr>
              <w:numId w:val="47"/>
            </w:numPr>
            <w:autoSpaceDE w:val="0"/>
            <w:autoSpaceDN w:val="0"/>
            <w:adjustRightInd w:val="0"/>
            <w:spacing w:after="200" w:line="276" w:lineRule="auto"/>
            <w:ind w:hanging="360"/>
          </w:pPr>
        </w:pPrChange>
      </w:pPr>
      <w:r>
        <w:rPr>
          <w:color w:val="1A1A1A"/>
        </w:rPr>
        <w:t>In step 3</w:t>
      </w:r>
      <w:r w:rsidRPr="006E078E">
        <w:rPr>
          <w:color w:val="1A1A1A"/>
        </w:rPr>
        <w:t xml:space="preserve"> of the Description section </w:t>
      </w:r>
      <w:proofErr w:type="spellStart"/>
      <w:r w:rsidRPr="006E078E">
        <w:rPr>
          <w:color w:val="1A1A1A"/>
        </w:rPr>
        <w:t>the</w:t>
      </w:r>
      <w:proofErr w:type="spellEnd"/>
      <w:r w:rsidRPr="006E078E">
        <w:rPr>
          <w:color w:val="1A1A1A"/>
        </w:rPr>
        <w:t xml:space="preserve"> </w:t>
      </w:r>
      <w:r>
        <w:rPr>
          <w:color w:val="1A1A1A"/>
        </w:rPr>
        <w:t>could not create a job and send the notification</w:t>
      </w:r>
      <w:r w:rsidRPr="006E078E">
        <w:rPr>
          <w:color w:val="1A1A1A"/>
        </w:rPr>
        <w:t>.</w:t>
      </w:r>
    </w:p>
    <w:p w:rsidR="007455EB" w:rsidRDefault="00046BB5" w:rsidP="007455EB">
      <w:pPr>
        <w:pStyle w:val="ListParagraph"/>
        <w:numPr>
          <w:ilvl w:val="0"/>
          <w:numId w:val="45"/>
        </w:numPr>
        <w:autoSpaceDE w:val="0"/>
        <w:autoSpaceDN w:val="0"/>
        <w:adjustRightInd w:val="0"/>
        <w:spacing w:after="200" w:line="276" w:lineRule="auto"/>
        <w:pPrChange w:id="203" w:author="Kenneth Kon" w:date="2015-03-10T15:53:00Z">
          <w:pPr>
            <w:pStyle w:val="ListParagraph"/>
            <w:numPr>
              <w:numId w:val="47"/>
            </w:numPr>
            <w:autoSpaceDE w:val="0"/>
            <w:autoSpaceDN w:val="0"/>
            <w:adjustRightInd w:val="0"/>
            <w:spacing w:after="200" w:line="276" w:lineRule="auto"/>
            <w:ind w:hanging="360"/>
          </w:pPr>
        </w:pPrChange>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7455EB" w:rsidRDefault="00046BB5" w:rsidP="007455EB">
      <w:pPr>
        <w:pStyle w:val="ListParagraph"/>
        <w:widowControl w:val="0"/>
        <w:numPr>
          <w:ilvl w:val="0"/>
          <w:numId w:val="46"/>
        </w:numPr>
        <w:autoSpaceDE w:val="0"/>
        <w:autoSpaceDN w:val="0"/>
        <w:adjustRightInd w:val="0"/>
        <w:spacing w:after="200" w:line="276" w:lineRule="auto"/>
        <w:rPr>
          <w:color w:val="1A1A1A"/>
        </w:rPr>
        <w:pPrChange w:id="204"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 xml:space="preserve">The system could not </w:t>
      </w:r>
      <w:r>
        <w:rPr>
          <w:color w:val="1A1A1A"/>
        </w:rPr>
        <w:t>create the job</w:t>
      </w:r>
      <w:r w:rsidRPr="006E078E">
        <w:rPr>
          <w:color w:val="1A1A1A"/>
        </w:rPr>
        <w:t>.</w:t>
      </w:r>
    </w:p>
    <w:p w:rsidR="007455EB" w:rsidRDefault="00046BB5" w:rsidP="007455EB">
      <w:pPr>
        <w:pStyle w:val="ListParagraph"/>
        <w:widowControl w:val="0"/>
        <w:numPr>
          <w:ilvl w:val="0"/>
          <w:numId w:val="46"/>
        </w:numPr>
        <w:autoSpaceDE w:val="0"/>
        <w:autoSpaceDN w:val="0"/>
        <w:adjustRightInd w:val="0"/>
        <w:spacing w:after="200" w:line="276" w:lineRule="auto"/>
        <w:rPr>
          <w:color w:val="1A1A1A"/>
        </w:rPr>
        <w:pPrChange w:id="205"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sidRPr="006E078E">
        <w:rPr>
          <w:b/>
        </w:rPr>
        <w:t>VQ07 – Add (Queue) for a Ride</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t>*********************************************</w:t>
      </w:r>
      <w:r>
        <w:rPr>
          <w:b/>
          <w:bCs/>
        </w:rPr>
        <w:t>***************************</w:t>
      </w:r>
    </w:p>
    <w:p w:rsidR="00046BB5" w:rsidRDefault="00046BB5" w:rsidP="00046BB5"/>
    <w:p w:rsidR="00046BB5" w:rsidRPr="006E078E" w:rsidRDefault="00046BB5" w:rsidP="00046BB5">
      <w:pPr>
        <w:autoSpaceDE w:val="0"/>
        <w:autoSpaceDN w:val="0"/>
        <w:adjustRightInd w:val="0"/>
        <w:rPr>
          <w:b/>
          <w:bCs/>
        </w:rPr>
      </w:pPr>
      <w:r w:rsidRPr="006E078E">
        <w:rPr>
          <w:i/>
          <w:iCs/>
        </w:rPr>
        <w:t xml:space="preserve">Use Case ID: </w:t>
      </w:r>
      <w:r>
        <w:rPr>
          <w:b/>
          <w:bCs/>
        </w:rPr>
        <w:t>VQ14</w:t>
      </w:r>
      <w:r w:rsidRPr="006E078E">
        <w:rPr>
          <w:b/>
          <w:bCs/>
        </w:rPr>
        <w:t xml:space="preserve"> – </w:t>
      </w:r>
      <w:r>
        <w:rPr>
          <w:b/>
          <w:bCs/>
        </w:rPr>
        <w:t xml:space="preserve">Star-Stop Jobs to Send Notifications and </w:t>
      </w:r>
      <w:proofErr w:type="spellStart"/>
      <w:r>
        <w:rPr>
          <w:b/>
          <w:bCs/>
        </w:rPr>
        <w:t>Dequeue</w:t>
      </w:r>
      <w:proofErr w:type="spellEnd"/>
      <w:r>
        <w:rPr>
          <w:b/>
          <w:bCs/>
        </w:rPr>
        <w:t xml:space="preserve"> users automatically from Rides</w:t>
      </w:r>
      <w:r w:rsidRPr="006E078E">
        <w:rPr>
          <w:b/>
          <w:bCs/>
        </w:rPr>
        <w:t xml:space="preserve"> </w:t>
      </w:r>
    </w:p>
    <w:p w:rsidR="00046BB5" w:rsidRPr="006E078E" w:rsidRDefault="00046BB5" w:rsidP="00046BB5">
      <w:pPr>
        <w:autoSpaceDE w:val="0"/>
        <w:autoSpaceDN w:val="0"/>
        <w:adjustRightInd w:val="0"/>
      </w:pPr>
      <w:r w:rsidRPr="006E078E">
        <w:rPr>
          <w:i/>
          <w:iCs/>
        </w:rPr>
        <w:t xml:space="preserve">Actors: </w:t>
      </w:r>
      <w:r>
        <w:rPr>
          <w:iCs/>
        </w:rPr>
        <w:t>Single Venue Admin</w:t>
      </w:r>
      <w:r w:rsidRPr="006E078E">
        <w:rPr>
          <w:iCs/>
        </w:rPr>
        <w:t>.</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7455EB" w:rsidRDefault="00046BB5" w:rsidP="007455EB">
      <w:pPr>
        <w:pStyle w:val="ListParagraph"/>
        <w:numPr>
          <w:ilvl w:val="0"/>
          <w:numId w:val="57"/>
        </w:numPr>
        <w:autoSpaceDE w:val="0"/>
        <w:autoSpaceDN w:val="0"/>
        <w:adjustRightInd w:val="0"/>
        <w:spacing w:after="200" w:line="276" w:lineRule="auto"/>
        <w:pPrChange w:id="206" w:author="Kenneth Kon" w:date="2015-03-10T15:53:00Z">
          <w:pPr>
            <w:pStyle w:val="ListParagraph"/>
            <w:numPr>
              <w:numId w:val="60"/>
            </w:numPr>
            <w:autoSpaceDE w:val="0"/>
            <w:autoSpaceDN w:val="0"/>
            <w:adjustRightInd w:val="0"/>
            <w:spacing w:after="200" w:line="276" w:lineRule="auto"/>
            <w:ind w:hanging="360"/>
          </w:pPr>
        </w:pPrChange>
      </w:pPr>
      <w:r>
        <w:t>Venue is going to be opened soon</w:t>
      </w:r>
      <w:r w:rsidRPr="006E078E">
        <w:t>.</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when </w:t>
      </w:r>
      <w:r>
        <w:rPr>
          <w:color w:val="1A1A1A"/>
        </w:rPr>
        <w:t xml:space="preserve">admin is decides is time to start the scheduler to send notifications </w:t>
      </w:r>
      <w:r>
        <w:rPr>
          <w:color w:val="1A1A1A"/>
        </w:rPr>
        <w:lastRenderedPageBreak/>
        <w:t xml:space="preserve">and delete users from rides when is time to do so. </w:t>
      </w:r>
    </w:p>
    <w:p w:rsidR="00E8799A" w:rsidRDefault="00046BB5">
      <w:pPr>
        <w:pStyle w:val="ListParagraph"/>
        <w:widowControl w:val="0"/>
        <w:numPr>
          <w:ilvl w:val="0"/>
          <w:numId w:val="58"/>
        </w:numPr>
        <w:autoSpaceDE w:val="0"/>
        <w:autoSpaceDN w:val="0"/>
        <w:adjustRightInd w:val="0"/>
        <w:spacing w:after="200" w:line="276" w:lineRule="auto"/>
        <w:rPr>
          <w:color w:val="1A1A1A"/>
        </w:rPr>
      </w:pPr>
      <w:r>
        <w:t>Admin</w:t>
      </w:r>
      <w:r w:rsidRPr="006E078E">
        <w:t xml:space="preserve"> shall </w:t>
      </w:r>
      <w:r>
        <w:t xml:space="preserve">type the appropriate URL path with the right command to start the scheduler jobs that will send the notification first and then </w:t>
      </w:r>
      <w:proofErr w:type="spellStart"/>
      <w:r>
        <w:t>dequeue</w:t>
      </w:r>
      <w:proofErr w:type="spellEnd"/>
      <w:r>
        <w:t xml:space="preserve"> user from ride on specific time</w:t>
      </w:r>
      <w:r w:rsidRPr="006E078E">
        <w:rPr>
          <w:color w:val="1A1A1A"/>
        </w:rPr>
        <w:t>.</w:t>
      </w: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 xml:space="preserve">Use case ends </w:t>
      </w:r>
      <w:r w:rsidRPr="006E078E">
        <w:rPr>
          <w:color w:val="1A1A1A"/>
        </w:rPr>
        <w:t xml:space="preserve">when </w:t>
      </w:r>
      <w:r>
        <w:rPr>
          <w:color w:val="1A1A1A"/>
        </w:rPr>
        <w:t xml:space="preserve">system creates the appropriate jobs and execute in </w:t>
      </w:r>
      <w:proofErr w:type="spellStart"/>
      <w:r>
        <w:rPr>
          <w:color w:val="1A1A1A"/>
        </w:rPr>
        <w:t>in</w:t>
      </w:r>
      <w:proofErr w:type="spellEnd"/>
      <w:r>
        <w:rPr>
          <w:color w:val="1A1A1A"/>
        </w:rPr>
        <w:t xml:space="preserve"> the corresponding time.</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 xml:space="preserve">The system shall update the </w:t>
      </w:r>
      <w:r>
        <w:rPr>
          <w:color w:val="1A1A1A"/>
        </w:rPr>
        <w:t xml:space="preserve">users account once they are </w:t>
      </w:r>
      <w:proofErr w:type="spellStart"/>
      <w:r>
        <w:rPr>
          <w:color w:val="1A1A1A"/>
        </w:rPr>
        <w:t>dequeue</w:t>
      </w:r>
      <w:proofErr w:type="spellEnd"/>
      <w:r>
        <w:rPr>
          <w:color w:val="1A1A1A"/>
        </w:rPr>
        <w:t xml:space="preserve"> from ride</w:t>
      </w:r>
      <w:r w:rsidRPr="006E078E">
        <w:rPr>
          <w:color w:val="1A1A1A"/>
        </w:rPr>
        <w:t>.</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The system shall update the changes made on the database to update the jobs.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Pr>
          <w:color w:val="1A1A1A"/>
        </w:rPr>
        <w:t xml:space="preserve">The system should continue the jobs until the administrator decides to stop it. </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sidRPr="006E078E">
        <w:rPr>
          <w:color w:val="1A1A1A"/>
        </w:rPr>
        <w:t>In step 2</w:t>
      </w:r>
      <w:r>
        <w:rPr>
          <w:color w:val="1A1A1A"/>
        </w:rPr>
        <w:t xml:space="preserve"> of the Description section the admin does not type the URL path correctly.</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could not create a job and send the notification</w:t>
      </w:r>
      <w:r w:rsidRPr="006E078E">
        <w:rPr>
          <w:color w:val="1A1A1A"/>
        </w:rPr>
        <w:t>.</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 xml:space="preserve">could not create a job to </w:t>
      </w:r>
      <w:proofErr w:type="spellStart"/>
      <w:r>
        <w:rPr>
          <w:color w:val="1A1A1A"/>
        </w:rPr>
        <w:t>dequeue</w:t>
      </w:r>
      <w:proofErr w:type="spellEnd"/>
      <w:r>
        <w:rPr>
          <w:color w:val="1A1A1A"/>
        </w:rPr>
        <w:t xml:space="preserve"> user from ride</w:t>
      </w:r>
      <w:r w:rsidRPr="006E078E">
        <w:rPr>
          <w:color w:val="1A1A1A"/>
        </w:rPr>
        <w:t>.</w:t>
      </w:r>
    </w:p>
    <w:p w:rsidR="00E8799A" w:rsidRDefault="00046BB5" w:rsidP="008F4D34">
      <w:pPr>
        <w:pStyle w:val="ListParagraph"/>
        <w:numPr>
          <w:ilvl w:val="0"/>
          <w:numId w:val="62"/>
        </w:numPr>
        <w:autoSpaceDE w:val="0"/>
        <w:autoSpaceDN w:val="0"/>
        <w:adjustRightInd w:val="0"/>
        <w:spacing w:after="200" w:line="276" w:lineRule="auto"/>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 xml:space="preserve">The system could not </w:t>
      </w:r>
      <w:r>
        <w:rPr>
          <w:color w:val="1A1A1A"/>
        </w:rPr>
        <w:t>create the job</w:t>
      </w:r>
      <w:r w:rsidRPr="006E078E">
        <w:rPr>
          <w:color w:val="1A1A1A"/>
        </w:rPr>
        <w:t>.</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VQ13</w:t>
      </w:r>
      <w:r w:rsidRPr="006E078E">
        <w:rPr>
          <w:b/>
        </w:rPr>
        <w:t xml:space="preserve"> – </w:t>
      </w:r>
      <w:r>
        <w:rPr>
          <w:b/>
        </w:rPr>
        <w:t>Send/Receive Email Notification</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lastRenderedPageBreak/>
        <w:t>************************************************************************</w:t>
      </w:r>
    </w:p>
    <w:p w:rsidR="00046BB5" w:rsidRDefault="00046BB5" w:rsidP="00046BB5">
      <w:pPr>
        <w:pStyle w:val="Standard"/>
        <w:spacing w:line="360" w:lineRule="auto"/>
        <w:ind w:left="720"/>
        <w:rPr>
          <w:rFonts w:ascii="Times New Roman" w:hAnsi="Times New Roman" w:cs="Times New Roman"/>
        </w:rPr>
      </w:pPr>
    </w:p>
    <w:p w:rsidR="00046BB5" w:rsidRDefault="00046BB5" w:rsidP="00046BB5">
      <w:pPr>
        <w:autoSpaceDE w:val="0"/>
        <w:autoSpaceDN w:val="0"/>
        <w:adjustRightInd w:val="0"/>
        <w:rPr>
          <w:b/>
          <w:bCs/>
        </w:rPr>
      </w:pPr>
      <w:r w:rsidRPr="006E078E">
        <w:rPr>
          <w:i/>
          <w:iCs/>
        </w:rPr>
        <w:t xml:space="preserve">Use Case ID: </w:t>
      </w:r>
      <w:r>
        <w:rPr>
          <w:b/>
          <w:bCs/>
        </w:rPr>
        <w:t>VQ15</w:t>
      </w:r>
      <w:r w:rsidRPr="006E078E">
        <w:rPr>
          <w:b/>
          <w:bCs/>
        </w:rPr>
        <w:t xml:space="preserve"> – </w:t>
      </w:r>
      <w:r>
        <w:rPr>
          <w:b/>
          <w:bCs/>
        </w:rPr>
        <w:t xml:space="preserve">Find Wait Time </w:t>
      </w:r>
      <w:r w:rsidRPr="006E078E">
        <w:rPr>
          <w:b/>
          <w:bCs/>
        </w:rPr>
        <w:t xml:space="preserve"> </w:t>
      </w:r>
    </w:p>
    <w:p w:rsidR="00DA7964" w:rsidRPr="00DA7964" w:rsidRDefault="00DA7964" w:rsidP="00DA7964">
      <w:pPr>
        <w:spacing w:after="0" w:line="240" w:lineRule="auto"/>
        <w:rPr>
          <w:rFonts w:ascii="Times New Roman" w:eastAsia="Times New Roman" w:hAnsi="Times New Roman" w:cs="Times New Roman"/>
          <w:sz w:val="24"/>
          <w:szCs w:val="24"/>
        </w:rPr>
      </w:pPr>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ins w:id="207" w:author="Kenneth Kon" w:date="2015-03-13T14:40:00Z">
        <w:r w:rsidR="00CC13BD" w:rsidRPr="00CC13BD">
          <w:rPr>
            <w:rFonts w:ascii="Arial" w:eastAsia="Times New Roman" w:hAnsi="Arial" w:cs="Arial"/>
            <w:color w:val="000000"/>
            <w:sz w:val="20"/>
            <w:szCs w:val="20"/>
          </w:rPr>
          <w:t>Calculate how many riders per car to find appropriate wait times to populate lists</w:t>
        </w:r>
      </w:ins>
      <w:del w:id="208" w:author="Kenneth Kon" w:date="2015-03-13T14:40:00Z">
        <w:r w:rsidRPr="00DA7964" w:rsidDel="00CC13BD">
          <w:rPr>
            <w:rFonts w:ascii="Arial" w:eastAsia="Times New Roman" w:hAnsi="Arial" w:cs="Arial"/>
            <w:color w:val="000000"/>
            <w:sz w:val="20"/>
            <w:szCs w:val="20"/>
          </w:rPr>
          <w:delText>Calculate how many riders per car to find appropriate wait times to populate lists</w:delText>
        </w:r>
      </w:del>
    </w:p>
    <w:p w:rsidR="00DA7964" w:rsidRPr="006E078E" w:rsidRDefault="00DA7964" w:rsidP="00DA7964">
      <w:pPr>
        <w:autoSpaceDE w:val="0"/>
        <w:autoSpaceDN w:val="0"/>
        <w:adjustRightInd w:val="0"/>
        <w:rPr>
          <w:b/>
          <w:bCs/>
        </w:rPr>
      </w:pPr>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sidRPr="00DA7964">
        <w:rPr>
          <w:rFonts w:ascii="Arial" w:eastAsia="Times New Roman" w:hAnsi="Arial" w:cs="Arial"/>
          <w:color w:val="000000"/>
          <w:sz w:val="20"/>
          <w:szCs w:val="20"/>
        </w:rPr>
        <w:t xml:space="preserve"> #109 </w:t>
      </w:r>
      <w:del w:id="209" w:author="Kenneth Kon" w:date="2015-03-13T14:40:00Z">
        <w:r w:rsidRPr="00DA7964" w:rsidDel="00CC13BD">
          <w:rPr>
            <w:rFonts w:ascii="Arial" w:eastAsia="Times New Roman" w:hAnsi="Arial" w:cs="Arial"/>
            <w:color w:val="000000"/>
            <w:sz w:val="20"/>
            <w:szCs w:val="20"/>
          </w:rPr>
          <w:delText>Simulate Queue for admin: Add Multiple Visitors to Rides</w:delText>
        </w:r>
      </w:del>
      <w:ins w:id="210" w:author="Kenneth Kon" w:date="2015-03-13T14:40:00Z">
        <w:r w:rsidR="00CC13BD">
          <w:rPr>
            <w:rFonts w:ascii="Arial" w:eastAsia="Times New Roman" w:hAnsi="Arial" w:cs="Arial"/>
            <w:color w:val="000000"/>
            <w:sz w:val="20"/>
            <w:szCs w:val="20"/>
          </w:rPr>
          <w:t xml:space="preserve"> Find Wait Time</w:t>
        </w:r>
      </w:ins>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65"/>
        </w:numPr>
        <w:autoSpaceDE w:val="0"/>
        <w:autoSpaceDN w:val="0"/>
        <w:adjustRightInd w:val="0"/>
        <w:spacing w:after="200" w:line="276" w:lineRule="auto"/>
      </w:pPr>
      <w:r>
        <w:t>Admin or visitor logged in. Non Visitor does not need to be.</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clicks on Ride Tab above the VQ home webpage. </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Ride's list populated with the ride names and their concurrent waiting times.</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The system shall update the waiting time as users queue.</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 xml:space="preserve">The system shall update the waiting time when users </w:t>
      </w:r>
      <w:proofErr w:type="spellStart"/>
      <w:r>
        <w:rPr>
          <w:color w:val="1A1A1A"/>
        </w:rPr>
        <w:t>dequeue</w:t>
      </w:r>
      <w:proofErr w:type="spellEnd"/>
      <w:r>
        <w:rPr>
          <w:color w:val="1A1A1A"/>
        </w:rPr>
        <w:t xml:space="preserve"> from the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68"/>
        </w:numPr>
        <w:autoSpaceDE w:val="0"/>
        <w:autoSpaceDN w:val="0"/>
        <w:adjustRightInd w:val="0"/>
        <w:spacing w:after="200" w:line="276" w:lineRule="auto"/>
      </w:pPr>
      <w:r>
        <w:t>In Step 1 Users can click on My Account and click on Ride tab within to access the Ride Find Wait Time.</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N/A</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lastRenderedPageBreak/>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b/>
          <w:bCs/>
        </w:rPr>
      </w:pPr>
      <w:r w:rsidRPr="006E078E">
        <w:rPr>
          <w:i/>
          <w:iCs/>
        </w:rPr>
        <w:t xml:space="preserve">Use Case ID: </w:t>
      </w:r>
      <w:r>
        <w:rPr>
          <w:b/>
          <w:bCs/>
        </w:rPr>
        <w:t>VQ16</w:t>
      </w:r>
      <w:r w:rsidRPr="006E078E">
        <w:rPr>
          <w:b/>
          <w:bCs/>
        </w:rPr>
        <w:t xml:space="preserve"> – </w:t>
      </w:r>
      <w:proofErr w:type="spellStart"/>
      <w:r>
        <w:rPr>
          <w:b/>
          <w:bCs/>
        </w:rPr>
        <w:t>AddQueue</w:t>
      </w:r>
      <w:proofErr w:type="spellEnd"/>
      <w:r w:rsidRPr="006E078E">
        <w:rPr>
          <w:b/>
          <w:bCs/>
        </w:rPr>
        <w:t xml:space="preserve"> </w:t>
      </w:r>
    </w:p>
    <w:p w:rsidR="00ED7197" w:rsidRPr="00ED7197" w:rsidRDefault="00ED7197" w:rsidP="00ED7197">
      <w:pPr>
        <w:spacing w:after="0" w:line="240" w:lineRule="auto"/>
        <w:rPr>
          <w:rFonts w:ascii="Times New Roman" w:eastAsia="Times New Roman" w:hAnsi="Times New Roman" w:cs="Times New Roman"/>
          <w:sz w:val="24"/>
          <w:szCs w:val="24"/>
        </w:rPr>
      </w:pPr>
      <w:r w:rsidRPr="00ED7197">
        <w:rPr>
          <w:rFonts w:ascii="Arial" w:eastAsia="Times New Roman" w:hAnsi="Arial" w:cs="Arial"/>
          <w:i/>
          <w:iCs/>
          <w:color w:val="000000"/>
          <w:sz w:val="20"/>
          <w:szCs w:val="20"/>
        </w:rPr>
        <w:t>Descriptions:</w:t>
      </w:r>
      <w:r w:rsidRPr="00ED7197">
        <w:rPr>
          <w:rFonts w:ascii="Arial" w:eastAsia="Times New Roman" w:hAnsi="Arial" w:cs="Arial"/>
          <w:color w:val="000000"/>
          <w:sz w:val="20"/>
          <w:szCs w:val="20"/>
        </w:rPr>
        <w:t xml:space="preserve"> ‘Controller that allows finding wait time and </w:t>
      </w:r>
      <w:r w:rsidR="002540D9" w:rsidRPr="00ED7197">
        <w:rPr>
          <w:rFonts w:ascii="Arial" w:eastAsia="Times New Roman" w:hAnsi="Arial" w:cs="Arial"/>
          <w:color w:val="000000"/>
          <w:sz w:val="20"/>
          <w:szCs w:val="20"/>
        </w:rPr>
        <w:t>queuing</w:t>
      </w:r>
      <w:r w:rsidRPr="00ED7197">
        <w:rPr>
          <w:rFonts w:ascii="Arial" w:eastAsia="Times New Roman" w:hAnsi="Arial" w:cs="Arial"/>
          <w:color w:val="000000"/>
          <w:sz w:val="20"/>
          <w:szCs w:val="20"/>
        </w:rPr>
        <w:t xml:space="preserve"> and </w:t>
      </w:r>
      <w:proofErr w:type="spellStart"/>
      <w:r w:rsidRPr="00ED7197">
        <w:rPr>
          <w:rFonts w:ascii="Arial" w:eastAsia="Times New Roman" w:hAnsi="Arial" w:cs="Arial"/>
          <w:color w:val="000000"/>
          <w:sz w:val="20"/>
          <w:szCs w:val="20"/>
        </w:rPr>
        <w:t>dequeuing</w:t>
      </w:r>
      <w:proofErr w:type="spellEnd"/>
      <w:r w:rsidRPr="00ED7197">
        <w:rPr>
          <w:rFonts w:ascii="Arial" w:eastAsia="Times New Roman" w:hAnsi="Arial" w:cs="Arial"/>
          <w:color w:val="000000"/>
          <w:sz w:val="20"/>
          <w:szCs w:val="20"/>
        </w:rPr>
        <w:t xml:space="preserve"> to the queue. </w:t>
      </w:r>
    </w:p>
    <w:p w:rsidR="00ED7197" w:rsidRPr="006E078E" w:rsidRDefault="00ED7197" w:rsidP="00ED7197">
      <w:pPr>
        <w:autoSpaceDE w:val="0"/>
        <w:autoSpaceDN w:val="0"/>
        <w:adjustRightInd w:val="0"/>
        <w:rPr>
          <w:b/>
          <w:bCs/>
        </w:rPr>
      </w:pPr>
      <w:r w:rsidRPr="00ED7197">
        <w:rPr>
          <w:rFonts w:ascii="Times New Roman" w:eastAsia="Times New Roman" w:hAnsi="Times New Roman" w:cs="Times New Roman"/>
          <w:sz w:val="24"/>
          <w:szCs w:val="24"/>
        </w:rPr>
        <w:br/>
      </w:r>
      <w:r w:rsidRPr="00ED7197">
        <w:rPr>
          <w:rFonts w:ascii="Arial" w:eastAsia="Times New Roman" w:hAnsi="Arial" w:cs="Arial"/>
          <w:i/>
          <w:iCs/>
          <w:color w:val="000000"/>
          <w:sz w:val="20"/>
          <w:szCs w:val="20"/>
        </w:rPr>
        <w:t>User Story:</w:t>
      </w:r>
      <w:r w:rsidRPr="00ED7197">
        <w:rPr>
          <w:rFonts w:ascii="Arial" w:eastAsia="Times New Roman" w:hAnsi="Arial" w:cs="Arial"/>
          <w:color w:val="000000"/>
          <w:sz w:val="20"/>
          <w:szCs w:val="20"/>
        </w:rPr>
        <w:t xml:space="preserve"> #108 Implementing the Queue</w:t>
      </w:r>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70"/>
        </w:numPr>
        <w:autoSpaceDE w:val="0"/>
        <w:autoSpaceDN w:val="0"/>
        <w:adjustRightInd w:val="0"/>
        <w:spacing w:after="200" w:line="276" w:lineRule="auto"/>
      </w:pPr>
      <w:r>
        <w:t>Admin or visitor logged in. Non Visitor does not have access.</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user clicks on Ride Tab on the VQ home webpage. </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User or Administrator will have a freshly updated list of Rides and their concurrent waiting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admin or Visitor can click on the “Add Ride” button located to the right of each of the wait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selected ride becomes added to the Queue and displayed within the user account under “My Account”.</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waiting time as users queue.</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admin or Visitor account with newly selected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73"/>
        </w:numPr>
        <w:tabs>
          <w:tab w:val="num" w:pos="360"/>
        </w:tabs>
        <w:autoSpaceDE w:val="0"/>
        <w:autoSpaceDN w:val="0"/>
        <w:adjustRightInd w:val="0"/>
        <w:spacing w:after="200" w:line="276" w:lineRule="auto"/>
      </w:pPr>
      <w:r>
        <w:t>In Step 1 Users can click on My Account and click on Ride tab within to access the Ride List.</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add into queue.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Related Uses case:</w:t>
      </w:r>
      <w:r w:rsidRPr="00BF50D1">
        <w:rPr>
          <w:b/>
          <w:bCs/>
        </w:rPr>
        <w:t xml:space="preserve"> </w:t>
      </w:r>
      <w:r>
        <w:rPr>
          <w:b/>
          <w:bCs/>
        </w:rPr>
        <w:t>VQ15</w:t>
      </w:r>
      <w:r w:rsidRPr="006E078E">
        <w:rPr>
          <w:b/>
          <w:bCs/>
        </w:rPr>
        <w:t xml:space="preserve"> – </w:t>
      </w:r>
      <w:r>
        <w:rPr>
          <w:b/>
          <w:bCs/>
        </w:rPr>
        <w:t>Find Wait Time,</w:t>
      </w:r>
      <w:r w:rsidRPr="006E078E">
        <w:rPr>
          <w:i/>
          <w:iCs/>
          <w:color w:val="1A1A1A"/>
        </w:rPr>
        <w:t xml:space="preserve"> </w:t>
      </w:r>
      <w:r>
        <w:rPr>
          <w:b/>
          <w:bCs/>
        </w:rPr>
        <w:t>VQ17</w:t>
      </w:r>
      <w:r w:rsidRPr="006E078E">
        <w:rPr>
          <w:b/>
          <w:bCs/>
        </w:rPr>
        <w:t xml:space="preserve"> – </w:t>
      </w:r>
      <w:r>
        <w:rPr>
          <w:b/>
          <w:bCs/>
        </w:rPr>
        <w:t xml:space="preserve">Visitor </w:t>
      </w:r>
      <w:proofErr w:type="spellStart"/>
      <w:r>
        <w:rPr>
          <w:b/>
          <w:bCs/>
        </w:rPr>
        <w:t>DeQueue</w:t>
      </w:r>
      <w:proofErr w:type="spellEnd"/>
      <w:r>
        <w:rPr>
          <w:b/>
          <w:bCs/>
        </w:rPr>
        <w:t xml:space="preserve">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lastRenderedPageBreak/>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Pr="0081361F"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Default="00046BB5" w:rsidP="00046BB5">
      <w:pPr>
        <w:pStyle w:val="ListParagraph"/>
        <w:autoSpaceDE w:val="0"/>
        <w:autoSpaceDN w:val="0"/>
        <w:adjustRightInd w:val="0"/>
        <w:ind w:left="360"/>
        <w:rPr>
          <w:b/>
          <w:bCs/>
        </w:rPr>
      </w:pPr>
      <w:r w:rsidRPr="0081361F">
        <w:rPr>
          <w:b/>
          <w:bCs/>
        </w:rPr>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7B43A2" w:rsidRDefault="007B43A2" w:rsidP="007B43A2">
      <w:pPr>
        <w:pStyle w:val="normal0"/>
      </w:pPr>
      <w:r>
        <w:rPr>
          <w:i/>
        </w:rPr>
        <w:t xml:space="preserve">Use Case ID: </w:t>
      </w:r>
      <w:r>
        <w:rPr>
          <w:b/>
        </w:rPr>
        <w:t xml:space="preserve">VQ17 – Visitor </w:t>
      </w:r>
      <w:proofErr w:type="spellStart"/>
      <w:r>
        <w:rPr>
          <w:b/>
        </w:rPr>
        <w:t>DeQueue</w:t>
      </w:r>
      <w:proofErr w:type="spellEnd"/>
    </w:p>
    <w:p w:rsidR="007B43A2" w:rsidRDefault="007B43A2" w:rsidP="007B43A2">
      <w:pPr>
        <w:pStyle w:val="normal0"/>
      </w:pPr>
      <w:r>
        <w:rPr>
          <w:i/>
        </w:rPr>
        <w:t>Descriptions:</w:t>
      </w:r>
      <w:r>
        <w:t xml:space="preserve"> If a user does not want to go on a particular ride they have queued up for. This allows them to remove themselves from the queue for that ride. </w:t>
      </w:r>
    </w:p>
    <w:p w:rsidR="007B43A2" w:rsidRDefault="007B43A2" w:rsidP="007B43A2">
      <w:pPr>
        <w:pStyle w:val="normal0"/>
      </w:pPr>
      <w:r>
        <w:rPr>
          <w:i/>
        </w:rPr>
        <w:t>User Story:</w:t>
      </w:r>
      <w:r>
        <w:t xml:space="preserve"> #121 Visitor </w:t>
      </w:r>
      <w:proofErr w:type="spellStart"/>
      <w:r>
        <w:t>Dequeue</w:t>
      </w:r>
      <w:proofErr w:type="spellEnd"/>
      <w:r>
        <w:t xml:space="preserve"> for rides</w:t>
      </w:r>
    </w:p>
    <w:p w:rsidR="007B43A2" w:rsidRDefault="007B43A2" w:rsidP="007B43A2">
      <w:pPr>
        <w:pStyle w:val="normal0"/>
      </w:pPr>
      <w:r>
        <w:rPr>
          <w:i/>
        </w:rPr>
        <w:t xml:space="preserve">Actors: </w:t>
      </w:r>
      <w:r>
        <w:t>Single Venue Admin and Venue Visitor/Non Visitor.</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or visitor logged in. Non Visitor does not have access.</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Description:</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 visitor user clicks on </w:t>
      </w:r>
      <w:proofErr w:type="spellStart"/>
      <w:r>
        <w:rPr>
          <w:rFonts w:ascii="Times New Roman" w:eastAsia="Times New Roman" w:hAnsi="Times New Roman" w:cs="Times New Roman"/>
          <w:color w:val="1A1A1A"/>
        </w:rPr>
        <w:t>MyAccount</w:t>
      </w:r>
      <w:proofErr w:type="spellEnd"/>
      <w:r>
        <w:rPr>
          <w:rFonts w:ascii="Times New Roman" w:eastAsia="Times New Roman" w:hAnsi="Times New Roman" w:cs="Times New Roman"/>
          <w:color w:val="1A1A1A"/>
        </w:rPr>
        <w:t xml:space="preserve"> Tab on the VQ home webpage.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User will have a freshly updated list of Rides and their concurrent waiting times.</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Visitor can click on the “Remove Ride” button located to the right of each of the wait times.</w:t>
      </w:r>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when the selected ride becomes removed from the Queue as well as the users account and displayed within the user account under “My Account”.</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waiting time as users queue.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admin or Visitor account with newly selected rides.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1 Users can click on My Account and click on Ride tab within to access the Ride List.</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wait time.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from queue.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activities.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Related Uses case:</w:t>
      </w:r>
      <w:r>
        <w:rPr>
          <w:b/>
        </w:rPr>
        <w:t xml:space="preserve"> VQ15 – Find Wait Time,</w:t>
      </w:r>
      <w:r>
        <w:rPr>
          <w:i/>
          <w:color w:val="1A1A1A"/>
        </w:rPr>
        <w:t xml:space="preserve"> </w:t>
      </w:r>
      <w:r>
        <w:rPr>
          <w:b/>
        </w:rPr>
        <w:t>VQ16 – Add</w:t>
      </w:r>
      <w:ins w:id="211" w:author="Kenneth Kon" w:date="2015-03-13T14:51:00Z">
        <w:r w:rsidR="0048222E">
          <w:rPr>
            <w:b/>
          </w:rPr>
          <w:t xml:space="preserve"> </w:t>
        </w:r>
      </w:ins>
      <w:r>
        <w:rPr>
          <w:b/>
        </w:rPr>
        <w:t>Queue</w:t>
      </w:r>
    </w:p>
    <w:p w:rsidR="007B43A2" w:rsidRDefault="007B43A2" w:rsidP="007B43A2">
      <w:pPr>
        <w:pStyle w:val="normal0"/>
      </w:pPr>
      <w:r>
        <w:rPr>
          <w:b/>
          <w:color w:val="1A1A1A"/>
        </w:rPr>
        <w:t>Special Requirements:</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2 seconds.</w:t>
      </w:r>
    </w:p>
    <w:p w:rsidR="007B43A2" w:rsidRDefault="007B43A2" w:rsidP="007B43A2">
      <w:pPr>
        <w:pStyle w:val="normal0"/>
        <w:spacing w:line="360" w:lineRule="auto"/>
      </w:pPr>
      <w:r>
        <w:lastRenderedPageBreak/>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rPr>
          <w:b/>
        </w:rPr>
      </w:pPr>
      <w:r>
        <w:rPr>
          <w:b/>
        </w:rPr>
        <w:t>***********************************************************************</w:t>
      </w:r>
    </w:p>
    <w:p w:rsidR="007B43A2" w:rsidRDefault="007B43A2" w:rsidP="007B43A2">
      <w:pPr>
        <w:pStyle w:val="normal0"/>
        <w:rPr>
          <w:b/>
        </w:rPr>
      </w:pPr>
    </w:p>
    <w:p w:rsidR="007B43A2" w:rsidRDefault="007B43A2" w:rsidP="007B43A2">
      <w:pPr>
        <w:pStyle w:val="normal0"/>
      </w:pPr>
    </w:p>
    <w:p w:rsidR="007B43A2" w:rsidRDefault="007B43A2" w:rsidP="007B43A2">
      <w:pPr>
        <w:pStyle w:val="normal0"/>
      </w:pPr>
      <w:r>
        <w:rPr>
          <w:b/>
          <w:sz w:val="52"/>
        </w:rPr>
        <w:t xml:space="preserve"> </w:t>
      </w:r>
    </w:p>
    <w:p w:rsidR="007B43A2" w:rsidRDefault="007B43A2" w:rsidP="007B43A2">
      <w:pPr>
        <w:pStyle w:val="normal0"/>
        <w:rPr>
          <w:ins w:id="212" w:author="Kenneth Kon" w:date="2015-03-13T14:44:00Z"/>
          <w:b/>
        </w:rPr>
      </w:pPr>
      <w:r>
        <w:rPr>
          <w:i/>
        </w:rPr>
        <w:t xml:space="preserve">Use Case ID: </w:t>
      </w:r>
      <w:r>
        <w:rPr>
          <w:b/>
        </w:rPr>
        <w:t xml:space="preserve">VQ18 – </w:t>
      </w:r>
      <w:del w:id="213" w:author="Kenneth Kon" w:date="2015-03-13T14:44:00Z">
        <w:r w:rsidDel="00FA049C">
          <w:rPr>
            <w:b/>
          </w:rPr>
          <w:delText>Simulate Queue for admin: Add Multiple Visitors to Rides</w:delText>
        </w:r>
      </w:del>
      <w:ins w:id="214" w:author="Kenneth Kon" w:date="2015-03-13T14:44:00Z">
        <w:r w:rsidR="001136E0">
          <w:rPr>
            <w:b/>
          </w:rPr>
          <w:t xml:space="preserve">Simulate </w:t>
        </w:r>
      </w:ins>
      <w:ins w:id="215" w:author="Kenneth Kon" w:date="2015-03-13T14:45:00Z">
        <w:r w:rsidR="001136E0">
          <w:rPr>
            <w:b/>
          </w:rPr>
          <w:t>A</w:t>
        </w:r>
      </w:ins>
      <w:ins w:id="216" w:author="Kenneth Kon" w:date="2015-03-13T14:44:00Z">
        <w:r w:rsidR="001136E0">
          <w:rPr>
            <w:b/>
          </w:rPr>
          <w:t xml:space="preserve">dd </w:t>
        </w:r>
      </w:ins>
      <w:ins w:id="217" w:author="Kenneth Kon" w:date="2015-03-13T14:45:00Z">
        <w:r w:rsidR="001136E0">
          <w:rPr>
            <w:b/>
          </w:rPr>
          <w:t>R</w:t>
        </w:r>
      </w:ins>
      <w:ins w:id="218" w:author="Kenneth Kon" w:date="2015-03-13T14:44:00Z">
        <w:r w:rsidR="00FA049C">
          <w:rPr>
            <w:b/>
          </w:rPr>
          <w:t>ides</w:t>
        </w:r>
      </w:ins>
    </w:p>
    <w:p w:rsidR="00BF40BC" w:rsidRDefault="00BF40BC" w:rsidP="007B43A2">
      <w:pPr>
        <w:pStyle w:val="normal0"/>
      </w:pPr>
    </w:p>
    <w:p w:rsidR="00D7055B" w:rsidRPr="00D7055B" w:rsidRDefault="007B43A2" w:rsidP="00D7055B">
      <w:pPr>
        <w:numPr>
          <w:ilvl w:val="0"/>
          <w:numId w:val="75"/>
        </w:numPr>
        <w:shd w:val="clear" w:color="auto" w:fill="FFFFFF"/>
        <w:spacing w:before="63" w:after="63" w:line="245" w:lineRule="atLeast"/>
        <w:ind w:left="125"/>
        <w:rPr>
          <w:ins w:id="219" w:author="Kenneth Kon" w:date="2015-03-16T19:35:00Z"/>
          <w:rFonts w:ascii="Arial" w:eastAsia="Times New Roman" w:hAnsi="Arial" w:cs="Arial"/>
          <w:color w:val="000000"/>
          <w:sz w:val="18"/>
          <w:szCs w:val="18"/>
        </w:rPr>
      </w:pPr>
      <w:r>
        <w:rPr>
          <w:i/>
        </w:rPr>
        <w:t>Descriptions:</w:t>
      </w:r>
      <w:r>
        <w:t xml:space="preserve"> </w:t>
      </w:r>
      <w:del w:id="220" w:author="Kenneth Kon" w:date="2015-03-13T14:44:00Z">
        <w:r w:rsidDel="00BF40BC">
          <w:delText xml:space="preserve">Admin has ability to add multiple users (value defined by the admin) for particular rides from the Admin ride interface. </w:delText>
        </w:r>
      </w:del>
      <w:ins w:id="221" w:author="Kenneth Kon" w:date="2015-03-13T14:44:00Z">
        <w:r w:rsidR="00BF40BC">
          <w:t xml:space="preserve"> </w:t>
        </w:r>
      </w:ins>
      <w:ins w:id="222" w:author="Kenneth Kon" w:date="2015-03-16T19:35:00Z">
        <w:r w:rsidR="00D7055B" w:rsidRPr="00D7055B">
          <w:rPr>
            <w:rFonts w:ascii="Arial" w:eastAsia="Times New Roman" w:hAnsi="Arial" w:cs="Arial"/>
            <w:color w:val="000000"/>
            <w:sz w:val="18"/>
            <w:szCs w:val="18"/>
          </w:rPr>
          <w:t>As an admin, I should have the controllers be able to add random visitor records to a particular ride, so to compare wait times for a ride and also to increase the wait time. </w:t>
        </w:r>
      </w:ins>
    </w:p>
    <w:p w:rsidR="007B43A2" w:rsidRDefault="007B43A2" w:rsidP="00BF40BC">
      <w:pPr>
        <w:pStyle w:val="normal0"/>
        <w:rPr>
          <w:ins w:id="223" w:author="Kenneth Kon" w:date="2015-03-13T14:44:00Z"/>
        </w:rPr>
      </w:pPr>
    </w:p>
    <w:p w:rsidR="00BF40BC" w:rsidRDefault="00BF40BC" w:rsidP="007B43A2">
      <w:pPr>
        <w:pStyle w:val="normal0"/>
      </w:pPr>
    </w:p>
    <w:p w:rsidR="007B43A2" w:rsidRDefault="007B43A2" w:rsidP="007B43A2">
      <w:pPr>
        <w:pStyle w:val="normal0"/>
        <w:rPr>
          <w:ins w:id="224" w:author="Kenneth Kon" w:date="2015-03-13T14:44:00Z"/>
        </w:rPr>
      </w:pPr>
      <w:r>
        <w:rPr>
          <w:i/>
        </w:rPr>
        <w:t>User Story:</w:t>
      </w:r>
      <w:r>
        <w:t xml:space="preserve"> #111 Simulate Queue for admin: Add Multiple Visitors to Rides</w:t>
      </w:r>
    </w:p>
    <w:p w:rsidR="00BF40BC" w:rsidRDefault="00BF40BC" w:rsidP="007B43A2">
      <w:pPr>
        <w:pStyle w:val="normal0"/>
      </w:pPr>
    </w:p>
    <w:p w:rsidR="007B43A2" w:rsidRDefault="007B43A2" w:rsidP="007B43A2">
      <w:pPr>
        <w:pStyle w:val="normal0"/>
        <w:rPr>
          <w:ins w:id="225" w:author="Kenneth Kon" w:date="2015-03-13T14:44:00Z"/>
        </w:rPr>
      </w:pPr>
      <w:r>
        <w:rPr>
          <w:i/>
        </w:rPr>
        <w:t xml:space="preserve">Actors: </w:t>
      </w:r>
      <w:r>
        <w:t>Single Venue Admin</w:t>
      </w:r>
    </w:p>
    <w:p w:rsidR="00BF40BC" w:rsidRDefault="00BF40BC" w:rsidP="007B43A2">
      <w:pPr>
        <w:pStyle w:val="normal0"/>
      </w:pP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w:t>
      </w:r>
      <w:del w:id="226" w:author="Kenneth Kon" w:date="2015-03-13T15:14:00Z">
        <w:r w:rsidDel="00D565C5">
          <w:rPr>
            <w:rFonts w:ascii="Times New Roman" w:eastAsia="Times New Roman" w:hAnsi="Times New Roman" w:cs="Times New Roman"/>
            <w:color w:val="1A1A1A"/>
          </w:rPr>
          <w:delText>admin ride tab</w:delText>
        </w:r>
      </w:del>
      <w:ins w:id="227" w:author="Kenneth Kon" w:date="2015-03-13T15:14:00Z">
        <w:r w:rsidR="00D565C5">
          <w:rPr>
            <w:rFonts w:ascii="Times New Roman" w:eastAsia="Times New Roman" w:hAnsi="Times New Roman" w:cs="Times New Roman"/>
            <w:color w:val="1A1A1A"/>
          </w:rPr>
          <w:t xml:space="preserve"> Simulate Ride tab </w:t>
        </w:r>
      </w:ins>
      <w:r w:rsidR="00635DAE">
        <w:rPr>
          <w:rFonts w:ascii="Times New Roman" w:eastAsia="Times New Roman" w:hAnsi="Times New Roman" w:cs="Times New Roman"/>
          <w:color w:val="1A1A1A"/>
        </w:rPr>
        <w:t>within</w:t>
      </w:r>
      <w:ins w:id="228" w:author="Kenneth Kon" w:date="2015-03-13T15:14:00Z">
        <w:r w:rsidR="00D565C5">
          <w:rPr>
            <w:rFonts w:ascii="Times New Roman" w:eastAsia="Times New Roman" w:hAnsi="Times New Roman" w:cs="Times New Roman"/>
            <w:color w:val="1A1A1A"/>
          </w:rPr>
          <w:t xml:space="preserve"> the admin tab</w:t>
        </w:r>
      </w:ins>
      <w:ins w:id="229" w:author="Kenneth Kon" w:date="2015-03-19T21:06:00Z">
        <w:r w:rsidR="00670473">
          <w:rPr>
            <w:rFonts w:ascii="Times New Roman" w:eastAsia="Times New Roman" w:hAnsi="Times New Roman" w:cs="Times New Roman"/>
            <w:color w:val="1A1A1A"/>
          </w:rPr>
          <w:t xml:space="preserve"> in the hom</w:t>
        </w:r>
      </w:ins>
      <w:ins w:id="230" w:author="Kenneth Kon" w:date="2015-03-21T15:19:00Z">
        <w:r w:rsidR="0040457A">
          <w:rPr>
            <w:rFonts w:ascii="Times New Roman" w:eastAsia="Times New Roman" w:hAnsi="Times New Roman" w:cs="Times New Roman"/>
            <w:color w:val="1A1A1A"/>
          </w:rPr>
          <w:t>e</w:t>
        </w:r>
      </w:ins>
      <w:ins w:id="231" w:author="Kenneth Kon" w:date="2015-03-19T21:06:00Z">
        <w:r w:rsidR="00670473">
          <w:rPr>
            <w:rFonts w:ascii="Times New Roman" w:eastAsia="Times New Roman" w:hAnsi="Times New Roman" w:cs="Times New Roman"/>
            <w:color w:val="1A1A1A"/>
          </w:rPr>
          <w:t>page</w:t>
        </w:r>
      </w:ins>
      <w:r>
        <w:rPr>
          <w:rFonts w:ascii="Times New Roman" w:eastAsia="Times New Roman" w:hAnsi="Times New Roman" w:cs="Times New Roman"/>
          <w:color w:val="1A1A1A"/>
        </w:rPr>
        <w:t>.</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sidR="00386E64">
        <w:rPr>
          <w:rFonts w:ascii="Times New Roman" w:eastAsia="Times New Roman" w:hAnsi="Times New Roman" w:cs="Times New Roman"/>
          <w:color w:val="1A1A1A"/>
        </w:rPr>
        <w:t>Then</w:t>
      </w:r>
      <w:r w:rsidR="00975A73">
        <w:rPr>
          <w:rFonts w:ascii="Times New Roman" w:eastAsia="Times New Roman" w:hAnsi="Times New Roman" w:cs="Times New Roman"/>
          <w:color w:val="1A1A1A"/>
        </w:rPr>
        <w:t xml:space="preserve"> in the Simulate Ride Wi</w:t>
      </w:r>
      <w:r w:rsidR="00740291">
        <w:rPr>
          <w:rFonts w:ascii="Times New Roman" w:eastAsia="Times New Roman" w:hAnsi="Times New Roman" w:cs="Times New Roman"/>
          <w:color w:val="1A1A1A"/>
        </w:rPr>
        <w:t>dow</w:t>
      </w:r>
      <w:r w:rsidR="00160F2D">
        <w:rPr>
          <w:rFonts w:ascii="Times New Roman" w:eastAsia="Times New Roman" w:hAnsi="Times New Roman" w:cs="Times New Roman"/>
          <w:color w:val="1A1A1A"/>
        </w:rPr>
        <w:t xml:space="preserve"> will</w:t>
      </w:r>
      <w:r w:rsidR="00335856">
        <w:rPr>
          <w:rFonts w:ascii="Times New Roman" w:eastAsia="Times New Roman" w:hAnsi="Times New Roman" w:cs="Times New Roman"/>
          <w:color w:val="1A1A1A"/>
        </w:rPr>
        <w:t xml:space="preserve"> pop up and the</w:t>
      </w:r>
      <w:r>
        <w:rPr>
          <w:rFonts w:ascii="Times New Roman" w:eastAsia="Times New Roman" w:hAnsi="Times New Roman" w:cs="Times New Roman"/>
          <w:color w:val="1A1A1A"/>
        </w:rPr>
        <w:t xml:space="preserve"> </w:t>
      </w:r>
      <w:r w:rsidR="00335856">
        <w:rPr>
          <w:rFonts w:ascii="Times New Roman" w:eastAsia="Times New Roman" w:hAnsi="Times New Roman" w:cs="Times New Roman"/>
          <w:color w:val="1A1A1A"/>
        </w:rPr>
        <w:t>t</w:t>
      </w:r>
      <w:r>
        <w:rPr>
          <w:rFonts w:ascii="Times New Roman" w:eastAsia="Times New Roman" w:hAnsi="Times New Roman" w:cs="Times New Roman"/>
          <w:color w:val="1A1A1A"/>
        </w:rPr>
        <w:t>able</w:t>
      </w:r>
      <w:r w:rsidR="00335856">
        <w:rPr>
          <w:rFonts w:ascii="Times New Roman" w:eastAsia="Times New Roman" w:hAnsi="Times New Roman" w:cs="Times New Roman"/>
          <w:color w:val="1A1A1A"/>
        </w:rPr>
        <w:t xml:space="preserve"> within</w:t>
      </w:r>
      <w:r w:rsidR="00670473">
        <w:rPr>
          <w:rFonts w:ascii="Times New Roman" w:eastAsia="Times New Roman" w:hAnsi="Times New Roman" w:cs="Times New Roman"/>
          <w:color w:val="1A1A1A"/>
        </w:rPr>
        <w:t xml:space="preserve"> is already</w:t>
      </w:r>
      <w:r>
        <w:rPr>
          <w:rFonts w:ascii="Times New Roman" w:eastAsia="Times New Roman" w:hAnsi="Times New Roman" w:cs="Times New Roman"/>
          <w:color w:val="1A1A1A"/>
        </w:rPr>
        <w:t xml:space="preserve"> populated with all active rides and total # of records queued in that venue.</w:t>
      </w:r>
    </w:p>
    <w:p w:rsidR="007B43A2" w:rsidRDefault="007B43A2" w:rsidP="007B43A2">
      <w:pPr>
        <w:pStyle w:val="normal0"/>
        <w:rPr>
          <w:ins w:id="232" w:author="Kenneth Kon" w:date="2015-03-13T15:15: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del w:id="233" w:author="Kenneth Kon" w:date="2015-03-13T15:15:00Z">
        <w:r w:rsidDel="00D1642F">
          <w:rPr>
            <w:rFonts w:ascii="Times New Roman" w:eastAsia="Times New Roman" w:hAnsi="Times New Roman" w:cs="Times New Roman"/>
            <w:color w:val="1A1A1A"/>
          </w:rPr>
          <w:delText>The Admin enters a number in the add Admin Queues text box, for a specific ride from the Ride Table.</w:delText>
        </w:r>
      </w:del>
      <w:ins w:id="234" w:author="Kenneth Kon" w:date="2015-03-13T15:15:00Z">
        <w:r w:rsidR="00D1642F">
          <w:rPr>
            <w:rFonts w:ascii="Times New Roman" w:eastAsia="Times New Roman" w:hAnsi="Times New Roman" w:cs="Times New Roman"/>
            <w:color w:val="1A1A1A"/>
          </w:rPr>
          <w:t xml:space="preserve"> Then the admin clicks on add records button in simulate section of a table to the rides they want to add records too.</w:t>
        </w:r>
      </w:ins>
    </w:p>
    <w:p w:rsidR="00D1642F" w:rsidRDefault="00D1642F" w:rsidP="007B43A2">
      <w:pPr>
        <w:pStyle w:val="normal0"/>
        <w:rPr>
          <w:ins w:id="235" w:author="Kenneth Kon" w:date="2015-03-19T20:56:00Z"/>
          <w:rFonts w:ascii="Times New Roman" w:eastAsia="Times New Roman" w:hAnsi="Times New Roman" w:cs="Times New Roman"/>
          <w:color w:val="1A1A1A"/>
        </w:rPr>
      </w:pPr>
      <w:ins w:id="236" w:author="Kenneth Kon" w:date="2015-03-13T15:15:00Z">
        <w:r>
          <w:rPr>
            <w:rFonts w:ascii="Times New Roman" w:eastAsia="Times New Roman" w:hAnsi="Times New Roman" w:cs="Times New Roman"/>
            <w:color w:val="1A1A1A"/>
          </w:rPr>
          <w:t>4.</w:t>
        </w:r>
      </w:ins>
      <w:ins w:id="237" w:author="Kenneth Kon" w:date="2015-03-13T15:16:00Z">
        <w:r>
          <w:rPr>
            <w:rFonts w:ascii="Times New Roman" w:eastAsia="Times New Roman" w:hAnsi="Times New Roman" w:cs="Times New Roman"/>
            <w:color w:val="1A1A1A"/>
          </w:rPr>
          <w:t xml:space="preserve"> In the Add Records to Ride window</w:t>
        </w:r>
      </w:ins>
      <w:ins w:id="238" w:author="Kenneth Kon" w:date="2015-03-19T21:00:00Z">
        <w:r w:rsidR="00C17858">
          <w:rPr>
            <w:rFonts w:ascii="Times New Roman" w:eastAsia="Times New Roman" w:hAnsi="Times New Roman" w:cs="Times New Roman"/>
            <w:color w:val="1A1A1A"/>
          </w:rPr>
          <w:t xml:space="preserve"> will open</w:t>
        </w:r>
      </w:ins>
      <w:ins w:id="239" w:author="Kenneth Kon" w:date="2015-03-19T21:01:00Z">
        <w:r w:rsidR="00C17858">
          <w:rPr>
            <w:rFonts w:ascii="Times New Roman" w:eastAsia="Times New Roman" w:hAnsi="Times New Roman" w:cs="Times New Roman"/>
            <w:color w:val="1A1A1A"/>
          </w:rPr>
          <w:t xml:space="preserve"> where the</w:t>
        </w:r>
      </w:ins>
      <w:ins w:id="240" w:author="Kenneth Kon" w:date="2015-03-13T15:16:00Z">
        <w:r>
          <w:rPr>
            <w:rFonts w:ascii="Times New Roman" w:eastAsia="Times New Roman" w:hAnsi="Times New Roman" w:cs="Times New Roman"/>
            <w:color w:val="1A1A1A"/>
          </w:rPr>
          <w:t xml:space="preserve"> admin enters number of dummy records they want to a</w:t>
        </w:r>
        <w:r w:rsidR="001535FB">
          <w:rPr>
            <w:rFonts w:ascii="Times New Roman" w:eastAsia="Times New Roman" w:hAnsi="Times New Roman" w:cs="Times New Roman"/>
            <w:color w:val="1A1A1A"/>
          </w:rPr>
          <w:t>dd in the text box</w:t>
        </w:r>
        <w:r>
          <w:rPr>
            <w:rFonts w:ascii="Times New Roman" w:eastAsia="Times New Roman" w:hAnsi="Times New Roman" w:cs="Times New Roman"/>
            <w:color w:val="1A1A1A"/>
          </w:rPr>
          <w:t>.</w:t>
        </w:r>
      </w:ins>
    </w:p>
    <w:p w:rsidR="001535FB" w:rsidRDefault="001535FB" w:rsidP="007B43A2">
      <w:pPr>
        <w:pStyle w:val="normal0"/>
      </w:pPr>
      <w:ins w:id="241" w:author="Kenneth Kon" w:date="2015-03-19T20:56:00Z">
        <w:r>
          <w:rPr>
            <w:rFonts w:ascii="Times New Roman" w:eastAsia="Times New Roman" w:hAnsi="Times New Roman" w:cs="Times New Roman"/>
            <w:color w:val="1A1A1A"/>
          </w:rPr>
          <w:t>5. Then admin clicks on Submit button in the Add Records to Ride window.</w:t>
        </w:r>
      </w:ins>
    </w:p>
    <w:p w:rsidR="007B43A2" w:rsidDel="001535FB" w:rsidRDefault="001535FB" w:rsidP="007B43A2">
      <w:pPr>
        <w:pStyle w:val="normal0"/>
        <w:rPr>
          <w:del w:id="242" w:author="Kenneth Kon" w:date="2015-03-19T20:57:00Z"/>
        </w:rPr>
      </w:pPr>
      <w:ins w:id="243" w:author="Kenneth Kon" w:date="2015-03-19T20:55:00Z">
        <w:r>
          <w:rPr>
            <w:rFonts w:ascii="Times New Roman" w:eastAsia="Times New Roman" w:hAnsi="Times New Roman" w:cs="Times New Roman"/>
            <w:color w:val="1A1A1A"/>
          </w:rPr>
          <w:t>6</w:t>
        </w:r>
      </w:ins>
      <w:del w:id="244" w:author="Kenneth Kon" w:date="2015-03-19T20:55:00Z">
        <w:r w:rsidR="007B43A2" w:rsidDel="00AD535A">
          <w:rPr>
            <w:rFonts w:ascii="Times New Roman" w:eastAsia="Times New Roman" w:hAnsi="Times New Roman" w:cs="Times New Roman"/>
            <w:color w:val="1A1A1A"/>
          </w:rPr>
          <w:delText>4</w:delText>
        </w:r>
      </w:del>
      <w:r w:rsidR="007B43A2">
        <w:rPr>
          <w:rFonts w:ascii="Times New Roman" w:eastAsia="Times New Roman" w:hAnsi="Times New Roman" w:cs="Times New Roman"/>
          <w:color w:val="1A1A1A"/>
        </w:rPr>
        <w:t>.</w:t>
      </w:r>
      <w:r w:rsidR="007B43A2">
        <w:rPr>
          <w:rFonts w:ascii="Times New Roman" w:eastAsia="Times New Roman" w:hAnsi="Times New Roman" w:cs="Times New Roman"/>
          <w:color w:val="1A1A1A"/>
          <w:sz w:val="14"/>
        </w:rPr>
        <w:t xml:space="preserve">      </w:t>
      </w:r>
      <w:r w:rsidR="007B43A2">
        <w:rPr>
          <w:rFonts w:ascii="Times New Roman" w:eastAsia="Times New Roman" w:hAnsi="Times New Roman" w:cs="Times New Roman"/>
          <w:color w:val="1A1A1A"/>
          <w:u w:val="single"/>
        </w:rPr>
        <w:t xml:space="preserve">Use case ends </w:t>
      </w:r>
      <w:r w:rsidR="007B43A2">
        <w:rPr>
          <w:rFonts w:ascii="Times New Roman" w:eastAsia="Times New Roman" w:hAnsi="Times New Roman" w:cs="Times New Roman"/>
          <w:color w:val="1A1A1A"/>
        </w:rPr>
        <w:t xml:space="preserve"> </w:t>
      </w:r>
      <w:del w:id="245" w:author="Kenneth Kon" w:date="2015-03-19T20:57:00Z">
        <w:r w:rsidR="007B43A2" w:rsidDel="001535FB">
          <w:rPr>
            <w:rFonts w:ascii="Times New Roman" w:eastAsia="Times New Roman" w:hAnsi="Times New Roman" w:cs="Times New Roman"/>
            <w:color w:val="1A1A1A"/>
          </w:rPr>
          <w:delText>the Admin presses the Admin Add Queue button next to the text box.</w:delText>
        </w:r>
      </w:del>
      <w:ins w:id="246" w:author="Kenneth Kon" w:date="2015-03-19T20:57:00Z">
        <w:r>
          <w:rPr>
            <w:rFonts w:ascii="Times New Roman" w:eastAsia="Times New Roman" w:hAnsi="Times New Roman" w:cs="Times New Roman"/>
            <w:color w:val="1A1A1A"/>
          </w:rPr>
          <w:t xml:space="preserve"> the Admin is taken back to the Simulat</w:t>
        </w:r>
        <w:r w:rsidR="00975A73">
          <w:rPr>
            <w:rFonts w:ascii="Times New Roman" w:eastAsia="Times New Roman" w:hAnsi="Times New Roman" w:cs="Times New Roman"/>
            <w:color w:val="1A1A1A"/>
          </w:rPr>
          <w:t>e Ride Window.</w:t>
        </w:r>
      </w:ins>
    </w:p>
    <w:p w:rsidR="007B43A2" w:rsidRDefault="007B43A2" w:rsidP="007B43A2">
      <w:pPr>
        <w:pStyle w:val="normal0"/>
      </w:pPr>
      <w:del w:id="247" w:author="Kenneth Kon" w:date="2015-03-19T20:57:00Z">
        <w:r w:rsidDel="001535FB">
          <w:rPr>
            <w:rFonts w:ascii="Times New Roman" w:eastAsia="Times New Roman" w:hAnsi="Times New Roman" w:cs="Times New Roman"/>
            <w:color w:val="1A1A1A"/>
          </w:rPr>
          <w:delText xml:space="preserve"> </w:delText>
        </w:r>
      </w:del>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adding # of dummy records to the queue to the specific ride selected.</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lastRenderedPageBreak/>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2 admin can enter value 0 (in Admin Queues text box) and press Admin Add Queue button for a ride, then no records will be added.</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Invalid value entered in the Admin Queues text box.</w:t>
      </w:r>
    </w:p>
    <w:p w:rsidR="007B43A2" w:rsidRDefault="007B43A2" w:rsidP="007B43A2">
      <w:pPr>
        <w:pStyle w:val="normal0"/>
        <w:rPr>
          <w:ins w:id="248" w:author="Kenneth Kon" w:date="2015-03-13T14:53: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add # of records to that ride.</w:t>
      </w:r>
    </w:p>
    <w:p w:rsidR="00E27DCD" w:rsidRDefault="00E27DCD" w:rsidP="007B43A2">
      <w:pPr>
        <w:pStyle w:val="normal0"/>
      </w:pPr>
      <w:ins w:id="249" w:author="Kenneth Kon" w:date="2015-03-13T14:53:00Z">
        <w:r>
          <w:rPr>
            <w:rFonts w:ascii="Times New Roman" w:eastAsia="Times New Roman" w:hAnsi="Times New Roman" w:cs="Times New Roman"/>
            <w:color w:val="1A1A1A"/>
          </w:rPr>
          <w:t xml:space="preserve">4.    Admin cannot add more </w:t>
        </w:r>
        <w:proofErr w:type="spellStart"/>
        <w:r>
          <w:rPr>
            <w:rFonts w:ascii="Times New Roman" w:eastAsia="Times New Roman" w:hAnsi="Times New Roman" w:cs="Times New Roman"/>
            <w:color w:val="1A1A1A"/>
          </w:rPr>
          <w:t>then</w:t>
        </w:r>
        <w:proofErr w:type="spellEnd"/>
        <w:r>
          <w:rPr>
            <w:rFonts w:ascii="Times New Roman" w:eastAsia="Times New Roman" w:hAnsi="Times New Roman" w:cs="Times New Roman"/>
            <w:color w:val="1A1A1A"/>
          </w:rPr>
          <w:t xml:space="preserve"> 100 records at a time.</w:t>
        </w:r>
      </w:ins>
    </w:p>
    <w:p w:rsidR="007B43A2" w:rsidRDefault="007B43A2" w:rsidP="007B43A2">
      <w:pPr>
        <w:pStyle w:val="normal0"/>
      </w:pPr>
      <w:r>
        <w:rPr>
          <w:rFonts w:ascii="Times New Roman" w:eastAsia="Times New Roman" w:hAnsi="Times New Roman" w:cs="Times New Roman"/>
          <w:color w:val="1A1A1A"/>
        </w:rPr>
        <w:t xml:space="preserve"> </w:t>
      </w:r>
    </w:p>
    <w:p w:rsidR="007B43A2" w:rsidDel="00DC1B9A" w:rsidRDefault="007B43A2" w:rsidP="00DC1B9A">
      <w:pPr>
        <w:pStyle w:val="normal0"/>
        <w:rPr>
          <w:del w:id="250" w:author="Kenneth Kon" w:date="2015-03-16T15:10:00Z"/>
        </w:rPr>
      </w:pPr>
      <w:r>
        <w:rPr>
          <w:i/>
          <w:color w:val="1A1A1A"/>
        </w:rPr>
        <w:t>Related Uses case:</w:t>
      </w:r>
      <w:r>
        <w:rPr>
          <w:b/>
        </w:rPr>
        <w:t xml:space="preserve"> VQ19 – </w:t>
      </w:r>
      <w:del w:id="251" w:author="Kenneth Kon" w:date="2015-03-16T15:10:00Z">
        <w:r w:rsidDel="00DC1B9A">
          <w:rPr>
            <w:b/>
          </w:rPr>
          <w:delText>Simulate Queue for Admin: Dequeue Rides</w:delText>
        </w:r>
      </w:del>
    </w:p>
    <w:p w:rsidR="007B43A2" w:rsidRDefault="007B43A2" w:rsidP="00DC1B9A">
      <w:pPr>
        <w:pStyle w:val="normal0"/>
      </w:pPr>
      <w:del w:id="252" w:author="Kenneth Kon" w:date="2015-03-16T15:10:00Z">
        <w:r w:rsidDel="00DC1B9A">
          <w:rPr>
            <w:b/>
            <w:color w:val="1A1A1A"/>
          </w:rPr>
          <w:delText>Special Requirements:</w:delText>
        </w:r>
      </w:del>
      <w:ins w:id="253" w:author="Kenneth Kon" w:date="2015-03-16T15:10:00Z">
        <w:r w:rsidR="00DC1B9A">
          <w:rPr>
            <w:b/>
            <w:color w:val="1A1A1A"/>
          </w:rPr>
          <w:t xml:space="preserve"> Simulate </w:t>
        </w:r>
        <w:proofErr w:type="spellStart"/>
        <w:r w:rsidR="00DC1B9A">
          <w:rPr>
            <w:b/>
            <w:color w:val="1A1A1A"/>
          </w:rPr>
          <w:t>Dequeue</w:t>
        </w:r>
        <w:proofErr w:type="spellEnd"/>
        <w:r w:rsidR="00DC1B9A">
          <w:rPr>
            <w:b/>
            <w:color w:val="1A1A1A"/>
          </w:rPr>
          <w:t xml:space="preserve"> Rides</w:t>
        </w:r>
      </w:ins>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pPr>
      <w:r>
        <w:rPr>
          <w:b/>
        </w:rPr>
        <w:t>***********************************************************************</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Del="00023DAF" w:rsidRDefault="007B43A2" w:rsidP="007B43A2">
      <w:pPr>
        <w:pStyle w:val="normal0"/>
        <w:rPr>
          <w:del w:id="254" w:author="Kenneth Kon" w:date="2015-03-16T15:10:00Z"/>
        </w:rPr>
      </w:pPr>
      <w:r>
        <w:rPr>
          <w:i/>
        </w:rPr>
        <w:t xml:space="preserve">Use Case ID: </w:t>
      </w:r>
      <w:r>
        <w:rPr>
          <w:b/>
        </w:rPr>
        <w:t>VQ19 –</w:t>
      </w:r>
      <w:del w:id="255" w:author="Kenneth Kon" w:date="2015-03-16T15:10:00Z">
        <w:r w:rsidDel="00023DAF">
          <w:rPr>
            <w:b/>
          </w:rPr>
          <w:delText xml:space="preserve"> Simulate Queue for Admin: Dequeue Rides</w:delText>
        </w:r>
      </w:del>
      <w:ins w:id="256" w:author="Kenneth Kon" w:date="2015-03-16T15:10:00Z">
        <w:r w:rsidR="00023DAF">
          <w:rPr>
            <w:b/>
          </w:rPr>
          <w:t xml:space="preserve"> </w:t>
        </w:r>
        <w:r w:rsidR="00023DAF">
          <w:rPr>
            <w:b/>
            <w:color w:val="1A1A1A"/>
          </w:rPr>
          <w:t xml:space="preserve">Simulate </w:t>
        </w:r>
        <w:proofErr w:type="spellStart"/>
        <w:r w:rsidR="00023DAF">
          <w:rPr>
            <w:b/>
            <w:color w:val="1A1A1A"/>
          </w:rPr>
          <w:t>Dequeue</w:t>
        </w:r>
        <w:proofErr w:type="spellEnd"/>
        <w:r w:rsidR="00023DAF">
          <w:rPr>
            <w:b/>
            <w:color w:val="1A1A1A"/>
          </w:rPr>
          <w:t xml:space="preserve"> </w:t>
        </w:r>
        <w:proofErr w:type="spellStart"/>
        <w:r w:rsidR="00023DAF">
          <w:rPr>
            <w:b/>
            <w:color w:val="1A1A1A"/>
          </w:rPr>
          <w:t>Rides</w:t>
        </w:r>
      </w:ins>
    </w:p>
    <w:p w:rsidR="007B43A2" w:rsidRDefault="007B43A2" w:rsidP="007B43A2">
      <w:pPr>
        <w:pStyle w:val="normal0"/>
      </w:pPr>
      <w:r>
        <w:rPr>
          <w:i/>
        </w:rPr>
        <w:t>Descriptions</w:t>
      </w:r>
      <w:proofErr w:type="spellEnd"/>
      <w:r>
        <w:rPr>
          <w:i/>
        </w:rPr>
        <w:t>:</w:t>
      </w:r>
      <w:r>
        <w:t xml:space="preserve"> Admin has ability to remove queues records for particular rides.</w:t>
      </w:r>
    </w:p>
    <w:p w:rsidR="007B43A2" w:rsidRDefault="007B43A2" w:rsidP="007B43A2">
      <w:pPr>
        <w:pStyle w:val="normal0"/>
      </w:pPr>
      <w:r>
        <w:rPr>
          <w:i/>
        </w:rPr>
        <w:t>User Story:</w:t>
      </w:r>
      <w:r>
        <w:t xml:space="preserve"> #90 Simulate Queue for admin: Add Multiple Visitors to Rides</w:t>
      </w:r>
    </w:p>
    <w:p w:rsidR="007B43A2" w:rsidRDefault="007B43A2" w:rsidP="007B43A2">
      <w:pPr>
        <w:pStyle w:val="normal0"/>
      </w:pPr>
      <w:r>
        <w:rPr>
          <w:i/>
        </w:rPr>
        <w:t xml:space="preserve">Actors: </w:t>
      </w:r>
      <w:r>
        <w:t>Single Venue Admin</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admin ride tab.</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 xml:space="preserve"> the Admin presses the Admin Remove Queue button for specific ride from the table.</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removing # equal to the rides max capacity.</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3, User does not press the Admin Remove Queue button.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lastRenderedPageBreak/>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 equal to the rides max capacity.</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does not remove the correct number of records from that queue.</w:t>
      </w:r>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removes some other rides that was not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Del="001136E0" w:rsidRDefault="007B43A2" w:rsidP="007B43A2">
      <w:pPr>
        <w:pStyle w:val="normal0"/>
        <w:rPr>
          <w:del w:id="257" w:author="Kenneth Kon" w:date="2015-03-13T14:45:00Z"/>
        </w:rPr>
      </w:pPr>
      <w:r>
        <w:rPr>
          <w:i/>
          <w:color w:val="1A1A1A"/>
        </w:rPr>
        <w:t>Related Uses case:</w:t>
      </w:r>
      <w:r>
        <w:rPr>
          <w:b/>
        </w:rPr>
        <w:t xml:space="preserve"> VQ1</w:t>
      </w:r>
      <w:ins w:id="258" w:author="Kenneth Kon" w:date="2015-03-13T14:45:00Z">
        <w:r w:rsidR="001136E0">
          <w:rPr>
            <w:b/>
          </w:rPr>
          <w:t>8</w:t>
        </w:r>
      </w:ins>
      <w:del w:id="259" w:author="Kenneth Kon" w:date="2015-03-13T14:45:00Z">
        <w:r w:rsidDel="001136E0">
          <w:rPr>
            <w:b/>
          </w:rPr>
          <w:delText>7</w:delText>
        </w:r>
      </w:del>
      <w:r>
        <w:rPr>
          <w:b/>
        </w:rPr>
        <w:t xml:space="preserve"> – </w:t>
      </w:r>
      <w:del w:id="260" w:author="Kenneth Kon" w:date="2015-03-13T14:45:00Z">
        <w:r w:rsidDel="001136E0">
          <w:rPr>
            <w:b/>
          </w:rPr>
          <w:delText>Simulate Queue for admin: Add Multiple Visitors to Rides</w:delText>
        </w:r>
      </w:del>
    </w:p>
    <w:p w:rsidR="007B43A2" w:rsidRDefault="007B43A2" w:rsidP="001136E0">
      <w:pPr>
        <w:pStyle w:val="normal0"/>
      </w:pPr>
      <w:del w:id="261" w:author="Kenneth Kon" w:date="2015-03-13T14:45:00Z">
        <w:r w:rsidDel="001136E0">
          <w:rPr>
            <w:b/>
            <w:color w:val="1A1A1A"/>
          </w:rPr>
          <w:delText>Special Requirements:</w:delText>
        </w:r>
      </w:del>
      <w:ins w:id="262" w:author="Kenneth Kon" w:date="2015-03-13T14:45:00Z">
        <w:r w:rsidR="001136E0">
          <w:rPr>
            <w:b/>
          </w:rPr>
          <w:t>Simulate Add Ride</w:t>
        </w:r>
      </w:ins>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deleted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pPr>
      <w:r>
        <w:rPr>
          <w:b/>
        </w:rPr>
        <w:t>***********************************************************************</w:t>
      </w: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.2.</w:t>
      </w:r>
      <w:r w:rsidRPr="00281538">
        <w:rPr>
          <w:rFonts w:ascii="Times New Roman" w:eastAsiaTheme="majorEastAsia" w:hAnsi="Times New Roman" w:cstheme="majorBidi"/>
          <w:b/>
          <w:bCs/>
          <w:color w:val="4F81BD" w:themeColor="accent1"/>
          <w:sz w:val="26"/>
          <w:szCs w:val="26"/>
        </w:rPr>
        <w:tab/>
        <w:t>Appendix B - Use case diagram using UML</w:t>
      </w:r>
    </w:p>
    <w:p w:rsidR="00E16757" w:rsidRDefault="00582616" w:rsidP="00EE22E9">
      <w:pPr>
        <w:pStyle w:val="NoSpacing"/>
        <w:rPr>
          <w:ins w:id="263" w:author="Kenneth Kon" w:date="2015-03-10T15:51:00Z"/>
        </w:rPr>
      </w:pPr>
      <w:moveFromRangeStart w:id="264" w:author="Kenneth Kon" w:date="2015-03-10T15:50:00Z" w:name="move413765982"/>
      <w:moveFrom w:id="265" w:author="Kenneth Kon" w:date="2015-03-10T15:50:00Z">
        <w:r w:rsidDel="001000C6">
          <w:t>Class Diagram</w:t>
        </w:r>
      </w:moveFrom>
    </w:p>
    <w:p w:rsidR="001000C6" w:rsidRPr="00281538" w:rsidDel="001000C6" w:rsidRDefault="0040457A" w:rsidP="00EE22E9">
      <w:pPr>
        <w:pStyle w:val="NoSpacing"/>
      </w:pPr>
      <w:ins w:id="266" w:author="Kenneth Kon" w:date="2015-03-10T15:51:00Z">
        <w:r>
          <w:rPr>
            <w:rFonts w:ascii="Arial" w:hAnsi="Arial" w:cs="Arial"/>
            <w:b/>
            <w:bCs/>
            <w:noProof/>
            <w:color w:val="000000"/>
            <w:sz w:val="23"/>
            <w:szCs w:val="23"/>
            <w:rPrChange w:id="267">
              <w:rPr>
                <w:noProof/>
              </w:rPr>
            </w:rPrChange>
          </w:rPr>
          <w:drawing>
            <wp:inline distT="0" distB="0" distL="0" distR="0">
              <wp:extent cx="5943600" cy="3085995"/>
              <wp:effectExtent l="19050" t="0" r="0" b="0"/>
              <wp:docPr id="6" name="Picture 15" descr="https://lh4.googleusercontent.com/HaGeHQx_VECdUvWCYr9spfFvv5oyPXsXO_uzxEmxWkULsVW1tkOCotcXUt0EXkCC0GpNKxbY8kx2_UnAAa8hhTmiApc3_rlQGhZOdebBifXbqfNHunLQpeVTu4sSHpJY3Hjlo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aGeHQx_VECdUvWCYr9spfFvv5oyPXsXO_uzxEmxWkULsVW1tkOCotcXUt0EXkCC0GpNKxbY8kx2_UnAAa8hhTmiApc3_rlQGhZOdebBifXbqfNHunLQpeVTu4sSHpJY3HjlodM"/>
                      <pic:cNvPicPr>
                        <a:picLocks noChangeAspect="1" noChangeArrowheads="1"/>
                      </pic:cNvPicPr>
                    </pic:nvPicPr>
                    <pic:blipFill>
                      <a:blip r:embed="rId6" cstate="print"/>
                      <a:srcRect/>
                      <a:stretch>
                        <a:fillRect/>
                      </a:stretch>
                    </pic:blipFill>
                    <pic:spPr bwMode="auto">
                      <a:xfrm>
                        <a:off x="0" y="0"/>
                        <a:ext cx="5943600" cy="3085995"/>
                      </a:xfrm>
                      <a:prstGeom prst="rect">
                        <a:avLst/>
                      </a:prstGeom>
                      <a:noFill/>
                      <a:ln w="9525">
                        <a:noFill/>
                        <a:miter lim="800000"/>
                        <a:headEnd/>
                        <a:tailEnd/>
                      </a:ln>
                    </pic:spPr>
                  </pic:pic>
                </a:graphicData>
              </a:graphic>
            </wp:inline>
          </w:drawing>
        </w:r>
      </w:ins>
    </w:p>
    <w:moveFromRangeEnd w:id="264"/>
    <w:p w:rsidR="00281538" w:rsidRDefault="00281538" w:rsidP="00281538">
      <w:pPr>
        <w:rPr>
          <w:ins w:id="268" w:author="Kenneth Kon" w:date="2015-03-10T15:50: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.3.</w:t>
      </w:r>
      <w:r w:rsidRPr="00281538">
        <w:rPr>
          <w:rFonts w:ascii="Times New Roman" w:eastAsiaTheme="majorEastAsia" w:hAnsi="Times New Roman" w:cstheme="majorBidi"/>
          <w:b/>
          <w:bCs/>
          <w:color w:val="4F81BD" w:themeColor="accent1"/>
          <w:sz w:val="26"/>
          <w:szCs w:val="26"/>
        </w:rPr>
        <w:tab/>
        <w:t>Appendix C - Static UML diagram</w:t>
      </w:r>
    </w:p>
    <w:p w:rsidR="001000C6" w:rsidRPr="00281538" w:rsidRDefault="001000C6" w:rsidP="001000C6">
      <w:pPr>
        <w:pStyle w:val="NoSpacing"/>
      </w:pPr>
      <w:moveToRangeStart w:id="269" w:author="Kenneth Kon" w:date="2015-03-10T15:50:00Z" w:name="move413765982"/>
      <w:moveTo w:id="270" w:author="Kenneth Kon" w:date="2015-03-10T15:50:00Z">
        <w:r>
          <w:t>Class Diagram</w:t>
        </w:r>
      </w:moveTo>
    </w:p>
    <w:moveToRangeEnd w:id="269"/>
    <w:p w:rsidR="00C21B4C" w:rsidRDefault="00C21B4C" w:rsidP="00281538">
      <w:pPr>
        <w:rPr>
          <w:ins w:id="271" w:author="Kenneth Kon" w:date="2015-03-10T15:50:00Z"/>
          <w:rFonts w:ascii="Times New Roman" w:eastAsiaTheme="majorEastAsia" w:hAnsi="Times New Roman" w:cstheme="majorBidi"/>
          <w:b/>
          <w:bCs/>
          <w:color w:val="4F81BD" w:themeColor="accent1"/>
          <w:sz w:val="26"/>
          <w:szCs w:val="26"/>
        </w:rPr>
      </w:pPr>
    </w:p>
    <w:p w:rsidR="00C21B4C" w:rsidRDefault="00C21B4C" w:rsidP="00281538">
      <w:pPr>
        <w:rPr>
          <w:rFonts w:ascii="Times New Roman" w:eastAsiaTheme="majorEastAsia" w:hAnsi="Times New Roman" w:cstheme="majorBidi"/>
          <w:b/>
          <w:bCs/>
          <w:color w:val="4F81BD" w:themeColor="accent1"/>
          <w:sz w:val="26"/>
          <w:szCs w:val="26"/>
        </w:rPr>
      </w:pPr>
      <w:ins w:id="272" w:author="Kenneth Kon" w:date="2015-03-10T15:50:00Z">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.4.</w:t>
        </w:r>
        <w:r w:rsidRPr="00281538">
          <w:rPr>
            <w:rFonts w:ascii="Times New Roman" w:eastAsiaTheme="majorEastAsia" w:hAnsi="Times New Roman" w:cstheme="majorBidi"/>
            <w:b/>
            <w:bCs/>
            <w:color w:val="4F81BD" w:themeColor="accent1"/>
            <w:sz w:val="26"/>
            <w:szCs w:val="26"/>
          </w:rPr>
          <w:tab/>
          <w:t>Appendix D - Dynamic UML diagrams</w:t>
        </w:r>
      </w:ins>
    </w:p>
    <w:p w:rsidR="00EE22E9" w:rsidRPr="001443F1" w:rsidRDefault="00EE22E9" w:rsidP="00EE22E9">
      <w:pPr>
        <w:rPr>
          <w:u w:val="single"/>
        </w:rPr>
      </w:pPr>
      <w:r w:rsidRPr="001443F1">
        <w:rPr>
          <w:u w:val="single"/>
        </w:rPr>
        <w:lastRenderedPageBreak/>
        <w:t>VQ01-Login:</w:t>
      </w:r>
    </w:p>
    <w:p w:rsidR="00EE22E9" w:rsidRPr="001443F1" w:rsidRDefault="00EE22E9" w:rsidP="00EE22E9">
      <w:pPr>
        <w:rPr>
          <w:u w:val="single"/>
        </w:rPr>
      </w:pPr>
      <w:r>
        <w:rPr>
          <w:noProof/>
          <w:u w:val="single"/>
        </w:rPr>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VQ02-Logout:</w:t>
      </w:r>
    </w:p>
    <w:p w:rsidR="00EE22E9" w:rsidRPr="001443F1" w:rsidRDefault="00EE22E9" w:rsidP="00EE22E9">
      <w:pPr>
        <w:rPr>
          <w:u w:val="single"/>
        </w:rPr>
      </w:pPr>
    </w:p>
    <w:p w:rsidR="00EE22E9" w:rsidRPr="001443F1" w:rsidRDefault="00EE22E9" w:rsidP="00EE22E9">
      <w:r>
        <w:rPr>
          <w:noProof/>
        </w:rPr>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VQ03-Reset Password:</w:t>
      </w:r>
    </w:p>
    <w:p w:rsidR="00EE22E9" w:rsidRPr="001443F1" w:rsidRDefault="00EE22E9" w:rsidP="00EE22E9"/>
    <w:p w:rsidR="00EE22E9" w:rsidRPr="001443F1" w:rsidRDefault="00EE22E9" w:rsidP="00EE22E9">
      <w:r>
        <w:rPr>
          <w:noProof/>
        </w:rPr>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VQ05 - Register New User</w:t>
      </w:r>
    </w:p>
    <w:p w:rsidR="00EE22E9" w:rsidRPr="001443F1" w:rsidRDefault="00EE22E9" w:rsidP="00EE22E9">
      <w:pPr>
        <w:rPr>
          <w:u w:val="single"/>
        </w:rPr>
      </w:pPr>
    </w:p>
    <w:p w:rsidR="00EE22E9" w:rsidRPr="001443F1" w:rsidRDefault="00EE22E9" w:rsidP="00EE22E9">
      <w:pPr>
        <w:rPr>
          <w:b/>
          <w:bCs/>
        </w:rPr>
      </w:pPr>
      <w:r>
        <w:rPr>
          <w:b/>
          <w:bCs/>
          <w:noProof/>
        </w:rPr>
        <w:lastRenderedPageBreak/>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widowControl w:val="0"/>
        <w:autoSpaceDE w:val="0"/>
        <w:autoSpaceDN w:val="0"/>
        <w:adjustRightInd w:val="0"/>
        <w:rPr>
          <w:u w:val="single"/>
        </w:rPr>
      </w:pPr>
      <w:r w:rsidRPr="001443F1">
        <w:rPr>
          <w:u w:val="single"/>
        </w:rPr>
        <w:t>VQ06 – Select Ride</w:t>
      </w:r>
    </w:p>
    <w:p w:rsidR="00EE22E9" w:rsidRPr="001443F1" w:rsidRDefault="00EE22E9" w:rsidP="00EE22E9">
      <w:pPr>
        <w:widowControl w:val="0"/>
        <w:autoSpaceDE w:val="0"/>
        <w:autoSpaceDN w:val="0"/>
        <w:adjustRightInd w:val="0"/>
        <w:rPr>
          <w:u w:val="single"/>
        </w:rPr>
      </w:pPr>
    </w:p>
    <w:p w:rsidR="00EE22E9" w:rsidRPr="001443F1" w:rsidRDefault="00EE22E9" w:rsidP="00EE22E9">
      <w:r>
        <w:rPr>
          <w:noProof/>
        </w:rPr>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VQ07 – Add Ride</w:t>
      </w:r>
      <w:r>
        <w:rPr>
          <w:u w:val="single"/>
        </w:rPr>
        <w:t xml:space="preserve"> (Queue User for Ride)</w:t>
      </w:r>
    </w:p>
    <w:p w:rsidR="00EE22E9" w:rsidRPr="001443F1"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VQ08 - Edit User's Profile</w:t>
      </w:r>
    </w:p>
    <w:p w:rsidR="00EE22E9"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sidRPr="001443F1">
        <w:rPr>
          <w:u w:val="single"/>
        </w:rPr>
        <w:t>VQ09 - Disable User's Account</w:t>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VQ10 - Enable User's Account</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rPr>
          <w:u w:val="single"/>
        </w:rPr>
      </w:pPr>
      <w:r w:rsidRPr="001443F1">
        <w:rPr>
          <w:u w:val="single"/>
        </w:rPr>
        <w:t>VQ11 – Delete a Registered Ride</w:t>
      </w:r>
      <w:r>
        <w:rPr>
          <w:u w:val="single"/>
        </w:rPr>
        <w:t xml:space="preserve"> (De-queue User from Ride)</w:t>
      </w:r>
    </w:p>
    <w:p w:rsidR="00EE22E9" w:rsidRPr="001443F1"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u w:val="single"/>
        </w:rPr>
      </w:pPr>
      <w:r w:rsidRPr="001443F1">
        <w:rPr>
          <w:u w:val="single"/>
        </w:rPr>
        <w:t xml:space="preserve">VQ12 – View Available Rides </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b/>
          <w:bCs/>
        </w:rPr>
      </w:pPr>
      <w:r w:rsidRPr="001443F1">
        <w:rPr>
          <w:u w:val="single"/>
        </w:rPr>
        <w:t>VQ13 – View User Activity</w:t>
      </w:r>
      <w:r w:rsidRPr="001443F1">
        <w:rPr>
          <w:b/>
          <w:bCs/>
        </w:rPr>
        <w:t xml:space="preserve"> </w:t>
      </w:r>
    </w:p>
    <w:p w:rsidR="00EE22E9" w:rsidRPr="001443F1"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rsidR="00EE22E9" w:rsidRDefault="00EE22E9" w:rsidP="00EE22E9">
      <w:pPr>
        <w:rPr>
          <w:u w:val="single"/>
        </w:rPr>
      </w:pPr>
    </w:p>
    <w:p w:rsidR="00EE22E9" w:rsidRDefault="00EE22E9" w:rsidP="00EE22E9">
      <w:pPr>
        <w:rPr>
          <w:u w:val="single"/>
        </w:rPr>
      </w:pPr>
      <w:r>
        <w:rPr>
          <w:u w:val="single"/>
        </w:rPr>
        <w:t>VQ14</w:t>
      </w:r>
      <w:r w:rsidRPr="001443F1">
        <w:rPr>
          <w:u w:val="single"/>
        </w:rPr>
        <w:t xml:space="preserve"> – </w:t>
      </w:r>
      <w:r>
        <w:rPr>
          <w:u w:val="single"/>
        </w:rPr>
        <w:t>Receive Notification (before ride time approaches)</w:t>
      </w:r>
    </w:p>
    <w:p w:rsidR="00EE22E9" w:rsidRDefault="00EE22E9" w:rsidP="00EE22E9">
      <w:pPr>
        <w:rPr>
          <w:u w:val="single"/>
        </w:rPr>
      </w:pPr>
    </w:p>
    <w:p w:rsidR="00EE22E9" w:rsidRDefault="00EE22E9" w:rsidP="00EE22E9">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rsidR="00EE22E9" w:rsidRDefault="00EE22E9" w:rsidP="00EE22E9">
      <w:pPr>
        <w:rPr>
          <w:rFonts w:eastAsiaTheme="majorEastAsia"/>
        </w:rPr>
      </w:pPr>
    </w:p>
    <w:p w:rsidR="00EE22E9" w:rsidRDefault="00EE22E9" w:rsidP="00EE22E9">
      <w:pPr>
        <w:rPr>
          <w:u w:val="single"/>
        </w:rPr>
      </w:pPr>
    </w:p>
    <w:p w:rsidR="00EE22E9" w:rsidRDefault="00EE22E9" w:rsidP="00EE22E9">
      <w:pPr>
        <w:rPr>
          <w:u w:val="single"/>
        </w:rPr>
      </w:pPr>
      <w:r>
        <w:rPr>
          <w:u w:val="single"/>
        </w:rPr>
        <w:lastRenderedPageBreak/>
        <w:t>VQ15</w:t>
      </w:r>
      <w:r w:rsidRPr="001443F1">
        <w:rPr>
          <w:u w:val="single"/>
        </w:rPr>
        <w:t xml:space="preserve"> – </w:t>
      </w:r>
      <w:r>
        <w:rPr>
          <w:u w:val="single"/>
        </w:rPr>
        <w:t xml:space="preserve"> Find Wait Times</w:t>
      </w:r>
      <w:r w:rsidR="003004F8">
        <w:rPr>
          <w:noProof/>
        </w:rPr>
        <w:drawing>
          <wp:inline distT="0" distB="0" distL="0" distR="0">
            <wp:extent cx="5932805" cy="427926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5932805" cy="4279265"/>
                    </a:xfrm>
                    <a:prstGeom prst="rect">
                      <a:avLst/>
                    </a:prstGeom>
                    <a:noFill/>
                    <a:ln w="9525">
                      <a:noFill/>
                      <a:miter lim="800000"/>
                      <a:headEnd/>
                      <a:tailEnd/>
                    </a:ln>
                  </pic:spPr>
                </pic:pic>
              </a:graphicData>
            </a:graphic>
          </wp:inline>
        </w:drawing>
      </w:r>
    </w:p>
    <w:p w:rsidR="00EE22E9" w:rsidRDefault="00EE22E9" w:rsidP="00EE22E9">
      <w:pPr>
        <w:rPr>
          <w:u w:val="single"/>
        </w:rPr>
      </w:pPr>
    </w:p>
    <w:p w:rsidR="00EE22E9" w:rsidRDefault="00EE22E9" w:rsidP="00EE22E9">
      <w:pPr>
        <w:rPr>
          <w:u w:val="single"/>
        </w:rPr>
      </w:pPr>
    </w:p>
    <w:p w:rsidR="00EE22E9" w:rsidRPr="004A6CC9" w:rsidRDefault="004A6CC9" w:rsidP="00EE22E9">
      <w:pPr>
        <w:pStyle w:val="Heading2"/>
        <w:rPr>
          <w:rFonts w:ascii="Times New Roman" w:hAnsi="Times New Roman"/>
          <w:color w:val="auto"/>
          <w:sz w:val="24"/>
          <w:szCs w:val="24"/>
          <w:u w:val="single"/>
        </w:rPr>
      </w:pPr>
      <w:ins w:id="273" w:author="Kenneth Kon" w:date="2015-03-16T11:44:00Z">
        <w:r w:rsidRPr="003A08B9">
          <w:rPr>
            <w:rFonts w:ascii="Times New Roman" w:hAnsi="Times New Roman"/>
            <w:color w:val="auto"/>
            <w:sz w:val="24"/>
            <w:szCs w:val="24"/>
            <w:u w:val="single"/>
          </w:rPr>
          <w:lastRenderedPageBreak/>
          <w:t xml:space="preserve">VQ16 –  </w:t>
        </w:r>
        <w:r w:rsidRPr="00A704A9">
          <w:rPr>
            <w:rFonts w:ascii="Times New Roman" w:hAnsi="Times New Roman"/>
            <w:b w:val="0"/>
            <w:color w:val="auto"/>
            <w:sz w:val="24"/>
            <w:szCs w:val="24"/>
            <w:u w:val="single"/>
          </w:rPr>
          <w:t>Add Queue</w:t>
        </w:r>
      </w:ins>
    </w:p>
    <w:p w:rsidR="00EE22E9" w:rsidRPr="003A08B9" w:rsidDel="00F0352F" w:rsidRDefault="0040457A" w:rsidP="00EE22E9">
      <w:pPr>
        <w:pStyle w:val="Heading2"/>
        <w:rPr>
          <w:del w:id="274" w:author="Kenneth Kon" w:date="2015-03-16T11:33:00Z"/>
          <w:rFonts w:ascii="Times New Roman" w:hAnsi="Times New Roman"/>
          <w:color w:val="auto"/>
          <w:sz w:val="24"/>
          <w:szCs w:val="24"/>
          <w:u w:val="single"/>
        </w:rPr>
      </w:pPr>
      <w:ins w:id="275" w:author="Kenneth Kon" w:date="2015-03-16T11:33:00Z">
        <w:r>
          <w:rPr>
            <w:rFonts w:ascii="Times New Roman" w:hAnsi="Times New Roman"/>
            <w:noProof/>
            <w:color w:val="auto"/>
            <w:sz w:val="24"/>
            <w:szCs w:val="24"/>
            <w:u w:val="single"/>
            <w:rPrChange w:id="276">
              <w:rPr>
                <w:noProof/>
              </w:rPr>
            </w:rPrChange>
          </w:rPr>
          <w:drawing>
            <wp:inline distT="114300" distB="114300" distL="114300" distR="114300">
              <wp:extent cx="5943600" cy="4787900"/>
              <wp:effectExtent l="1905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cstate="print"/>
                      <a:srcRect/>
                      <a:stretch>
                        <a:fillRect/>
                      </a:stretch>
                    </pic:blipFill>
                    <pic:spPr>
                      <a:xfrm>
                        <a:off x="0" y="0"/>
                        <a:ext cx="5943600" cy="4787900"/>
                      </a:xfrm>
                      <a:prstGeom prst="rect">
                        <a:avLst/>
                      </a:prstGeom>
                      <a:ln/>
                    </pic:spPr>
                  </pic:pic>
                </a:graphicData>
              </a:graphic>
            </wp:inline>
          </w:drawing>
        </w:r>
      </w:ins>
      <w:del w:id="277" w:author="Kenneth Kon" w:date="2015-03-16T11:33:00Z">
        <w:r w:rsidR="00EE22E9" w:rsidRPr="003A08B9" w:rsidDel="00F0352F">
          <w:rPr>
            <w:rFonts w:ascii="Times New Roman" w:hAnsi="Times New Roman"/>
            <w:color w:val="auto"/>
            <w:sz w:val="24"/>
            <w:szCs w:val="24"/>
            <w:u w:val="single"/>
          </w:rPr>
          <w:delText xml:space="preserve">VQ16 –  </w:delText>
        </w:r>
        <w:r w:rsidR="00EE22E9" w:rsidRPr="00A704A9" w:rsidDel="00F0352F">
          <w:rPr>
            <w:rFonts w:ascii="Times New Roman" w:hAnsi="Times New Roman"/>
            <w:b w:val="0"/>
            <w:color w:val="auto"/>
            <w:sz w:val="24"/>
            <w:szCs w:val="24"/>
            <w:u w:val="single"/>
          </w:rPr>
          <w:delText>Add Queue</w:delText>
        </w:r>
      </w:del>
    </w:p>
    <w:p w:rsidR="00EE22E9" w:rsidDel="00F0352F" w:rsidRDefault="0040457A" w:rsidP="00EE22E9">
      <w:pPr>
        <w:pStyle w:val="Heading2"/>
        <w:ind w:left="-1260"/>
        <w:rPr>
          <w:del w:id="278" w:author="Kenneth Kon" w:date="2015-03-16T11:33:00Z"/>
        </w:rPr>
      </w:pPr>
      <w:del w:id="279" w:author="Kenneth Kon" w:date="2015-03-16T11:33:00Z">
        <w:r>
          <w:rPr>
            <w:b w:val="0"/>
            <w:bCs w:val="0"/>
            <w:noProof/>
          </w:rPr>
          <w:lastRenderedPageBreak/>
          <w:drawing>
            <wp:inline distT="0" distB="0" distL="0" distR="0">
              <wp:extent cx="7283450" cy="3967480"/>
              <wp:effectExtent l="19050" t="0" r="0" b="0"/>
              <wp:docPr id="10" name="Picture 10" descr="Queue-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ue-Sequence Diagram"/>
                      <pic:cNvPicPr>
                        <a:picLocks noChangeAspect="1" noChangeArrowheads="1"/>
                      </pic:cNvPicPr>
                    </pic:nvPicPr>
                    <pic:blipFill>
                      <a:blip r:embed="rId22" cstate="print"/>
                      <a:srcRect/>
                      <a:stretch>
                        <a:fillRect/>
                      </a:stretch>
                    </pic:blipFill>
                    <pic:spPr bwMode="auto">
                      <a:xfrm>
                        <a:off x="0" y="0"/>
                        <a:ext cx="7283450" cy="3967480"/>
                      </a:xfrm>
                      <a:prstGeom prst="rect">
                        <a:avLst/>
                      </a:prstGeom>
                      <a:noFill/>
                      <a:ln w="9525">
                        <a:noFill/>
                        <a:miter lim="800000"/>
                        <a:headEnd/>
                        <a:tailEnd/>
                      </a:ln>
                    </pic:spPr>
                  </pic:pic>
                </a:graphicData>
              </a:graphic>
            </wp:inline>
          </w:drawing>
        </w:r>
        <w:r w:rsidR="00EE22E9" w:rsidDel="00F0352F">
          <w:tab/>
        </w:r>
        <w:r w:rsidR="00EE22E9" w:rsidDel="00F0352F">
          <w:tab/>
        </w:r>
      </w:del>
    </w:p>
    <w:p w:rsidR="00EE22E9" w:rsidDel="00F0352F" w:rsidRDefault="00EE22E9" w:rsidP="00EE22E9">
      <w:pPr>
        <w:pStyle w:val="Heading2"/>
        <w:ind w:left="-1260"/>
        <w:rPr>
          <w:del w:id="280" w:author="Kenneth Kon" w:date="2015-03-16T11:33:00Z"/>
        </w:rPr>
      </w:pPr>
      <w:del w:id="281" w:author="Kenneth Kon" w:date="2015-03-16T11:33:00Z">
        <w:r w:rsidDel="00F0352F">
          <w:delText xml:space="preserve">                      </w:delText>
        </w:r>
      </w:del>
    </w:p>
    <w:p w:rsidR="00EE22E9" w:rsidRPr="00A704A9" w:rsidRDefault="00EE22E9" w:rsidP="00EE22E9"/>
    <w:p w:rsidR="00EE22E9" w:rsidRPr="003A08B9" w:rsidDel="00B71C45" w:rsidRDefault="00EE22E9" w:rsidP="00EE22E9">
      <w:pPr>
        <w:pStyle w:val="Heading2"/>
        <w:rPr>
          <w:del w:id="282" w:author="Kenneth Kon" w:date="2015-03-10T15:46:00Z"/>
          <w:rFonts w:ascii="Times New Roman" w:hAnsi="Times New Roman"/>
          <w:color w:val="auto"/>
          <w:sz w:val="24"/>
          <w:szCs w:val="24"/>
          <w:u w:val="single"/>
        </w:rPr>
      </w:pPr>
      <w:del w:id="283" w:author="Kenneth Kon" w:date="2015-03-10T15:46:00Z">
        <w:r w:rsidDel="00B71C45">
          <w:rPr>
            <w:rFonts w:ascii="Times New Roman" w:hAnsi="Times New Roman"/>
            <w:color w:val="auto"/>
            <w:sz w:val="24"/>
            <w:szCs w:val="24"/>
            <w:u w:val="single"/>
          </w:rPr>
          <w:lastRenderedPageBreak/>
          <w:delText>VQ17</w:delText>
        </w:r>
        <w:r w:rsidRPr="003A08B9" w:rsidDel="00B71C45">
          <w:rPr>
            <w:rFonts w:ascii="Times New Roman" w:hAnsi="Times New Roman"/>
            <w:color w:val="auto"/>
            <w:sz w:val="24"/>
            <w:szCs w:val="24"/>
            <w:u w:val="single"/>
          </w:rPr>
          <w:delText xml:space="preserve"> –  </w:delText>
        </w:r>
        <w:r w:rsidRPr="00A704A9" w:rsidDel="00B71C45">
          <w:rPr>
            <w:rFonts w:ascii="Times New Roman" w:hAnsi="Times New Roman"/>
            <w:b w:val="0"/>
            <w:color w:val="auto"/>
            <w:sz w:val="24"/>
            <w:szCs w:val="24"/>
            <w:u w:val="single"/>
          </w:rPr>
          <w:delText xml:space="preserve"> </w:delText>
        </w:r>
        <w:r w:rsidDel="00B71C45">
          <w:rPr>
            <w:rFonts w:ascii="Times New Roman" w:hAnsi="Times New Roman"/>
            <w:b w:val="0"/>
            <w:color w:val="auto"/>
            <w:sz w:val="24"/>
            <w:szCs w:val="24"/>
            <w:u w:val="single"/>
          </w:rPr>
          <w:delText>Visitor De</w:delText>
        </w:r>
        <w:r w:rsidRPr="00A704A9" w:rsidDel="00B71C45">
          <w:rPr>
            <w:rFonts w:ascii="Times New Roman" w:hAnsi="Times New Roman"/>
            <w:b w:val="0"/>
            <w:color w:val="auto"/>
            <w:sz w:val="24"/>
            <w:szCs w:val="24"/>
            <w:u w:val="single"/>
          </w:rPr>
          <w:delText>Queue</w:delText>
        </w:r>
      </w:del>
    </w:p>
    <w:p w:rsidR="00EE22E9" w:rsidRDefault="00EE22E9" w:rsidP="00EE22E9">
      <w:pPr>
        <w:pStyle w:val="Heading2"/>
        <w:ind w:left="-1260"/>
        <w:rPr>
          <w:noProof/>
        </w:rPr>
      </w:pPr>
    </w:p>
    <w:p w:rsidR="00B71C45" w:rsidRDefault="0040457A" w:rsidP="00B71C45">
      <w:pPr>
        <w:pStyle w:val="normal0"/>
        <w:rPr>
          <w:ins w:id="284" w:author="Kenneth Kon" w:date="2015-03-10T15:46:00Z"/>
          <w:b/>
        </w:rPr>
      </w:pPr>
      <w:del w:id="285" w:author="Kenneth Kon" w:date="2015-03-10T15:45:00Z">
        <w:r>
          <w:rPr>
            <w:noProof/>
          </w:rPr>
          <w:drawing>
            <wp:inline distT="0" distB="0" distL="0" distR="0">
              <wp:extent cx="6753225" cy="3875765"/>
              <wp:effectExtent l="19050" t="0" r="9525" b="0"/>
              <wp:docPr id="3" name="Picture 1" descr="C:\Users\admin\Documents\Senior Project\Dequeu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Senior Project\Dequeue Sequence Diagram.JP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56525" cy="3877659"/>
                      </a:xfrm>
                      <a:prstGeom prst="rect">
                        <a:avLst/>
                      </a:prstGeom>
                      <a:noFill/>
                      <a:ln>
                        <a:noFill/>
                      </a:ln>
                    </pic:spPr>
                  </pic:pic>
                </a:graphicData>
              </a:graphic>
            </wp:inline>
          </w:drawing>
        </w:r>
      </w:del>
    </w:p>
    <w:p w:rsidR="00B71C45" w:rsidRDefault="00B71C45" w:rsidP="00B71C45">
      <w:pPr>
        <w:pStyle w:val="normal0"/>
        <w:rPr>
          <w:ins w:id="286" w:author="Kenneth Kon" w:date="2015-03-10T15:45:00Z"/>
        </w:rPr>
      </w:pPr>
      <w:ins w:id="287" w:author="Kenneth Kon" w:date="2015-03-10T15:45:00Z">
        <w:r w:rsidRPr="00B71C45">
          <w:rPr>
            <w:b/>
          </w:rPr>
          <w:t xml:space="preserve"> </w:t>
        </w:r>
        <w:r>
          <w:rPr>
            <w:b/>
          </w:rPr>
          <w:t xml:space="preserve">VQ17 – Visitor </w:t>
        </w:r>
        <w:proofErr w:type="spellStart"/>
        <w:r>
          <w:rPr>
            <w:b/>
          </w:rPr>
          <w:t>DeQueue</w:t>
        </w:r>
        <w:proofErr w:type="spellEnd"/>
      </w:ins>
    </w:p>
    <w:p w:rsidR="00B71C45" w:rsidRDefault="00B71C45" w:rsidP="00B71C45">
      <w:pPr>
        <w:pStyle w:val="normal0"/>
        <w:rPr>
          <w:ins w:id="288" w:author="Kenneth Kon" w:date="2015-03-10T15:45:00Z"/>
        </w:rPr>
      </w:pPr>
      <w:ins w:id="289" w:author="Kenneth Kon" w:date="2015-03-10T15:45:00Z">
        <w:r>
          <w:rPr>
            <w:b/>
          </w:rPr>
          <w:lastRenderedPageBreak/>
          <w:t xml:space="preserve"> </w:t>
        </w:r>
        <w:r w:rsidR="0040457A">
          <w:rPr>
            <w:noProof/>
          </w:rPr>
          <w:drawing>
            <wp:inline distT="114300" distB="114300" distL="114300" distR="114300">
              <wp:extent cx="5943600" cy="47879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cstate="print"/>
                      <a:srcRect/>
                      <a:stretch>
                        <a:fillRect/>
                      </a:stretch>
                    </pic:blipFill>
                    <pic:spPr>
                      <a:xfrm>
                        <a:off x="0" y="0"/>
                        <a:ext cx="5943600" cy="4787900"/>
                      </a:xfrm>
                      <a:prstGeom prst="rect">
                        <a:avLst/>
                      </a:prstGeom>
                      <a:ln/>
                    </pic:spPr>
                  </pic:pic>
                </a:graphicData>
              </a:graphic>
            </wp:inline>
          </w:drawing>
        </w:r>
      </w:ins>
    </w:p>
    <w:p w:rsidR="00B71C45" w:rsidRDefault="00B71C45" w:rsidP="00B71C45">
      <w:pPr>
        <w:pStyle w:val="normal0"/>
        <w:rPr>
          <w:ins w:id="290" w:author="Kenneth Kon" w:date="2015-03-10T15:45:00Z"/>
        </w:rPr>
      </w:pPr>
    </w:p>
    <w:p w:rsidR="00B71C45" w:rsidRDefault="00B71C45" w:rsidP="00B71C45">
      <w:pPr>
        <w:pStyle w:val="normal0"/>
        <w:rPr>
          <w:ins w:id="291" w:author="Kenneth Kon" w:date="2015-03-10T15:45:00Z"/>
        </w:rPr>
      </w:pPr>
    </w:p>
    <w:p w:rsidR="00B71C45" w:rsidRDefault="00B71C45" w:rsidP="00B71C45">
      <w:pPr>
        <w:pStyle w:val="normal0"/>
        <w:rPr>
          <w:ins w:id="292" w:author="Kenneth Kon" w:date="2015-03-10T15:45:00Z"/>
        </w:rPr>
      </w:pPr>
    </w:p>
    <w:p w:rsidR="00B71C45" w:rsidRDefault="00B71C45" w:rsidP="00B71C45">
      <w:pPr>
        <w:pStyle w:val="normal0"/>
        <w:rPr>
          <w:ins w:id="293" w:author="Kenneth Kon" w:date="2015-03-10T15:46:00Z"/>
        </w:rPr>
      </w:pPr>
    </w:p>
    <w:p w:rsidR="005748B8" w:rsidRDefault="005748B8" w:rsidP="00B71C45">
      <w:pPr>
        <w:pStyle w:val="normal0"/>
        <w:rPr>
          <w:ins w:id="294" w:author="Kenneth Kon" w:date="2015-03-10T15:46:00Z"/>
        </w:rPr>
      </w:pPr>
    </w:p>
    <w:p w:rsidR="005748B8" w:rsidRDefault="005748B8" w:rsidP="00B71C45">
      <w:pPr>
        <w:pStyle w:val="normal0"/>
        <w:rPr>
          <w:ins w:id="295" w:author="Kenneth Kon" w:date="2015-03-10T15:46:00Z"/>
        </w:rPr>
      </w:pPr>
    </w:p>
    <w:p w:rsidR="005748B8" w:rsidRDefault="005748B8" w:rsidP="00B71C45">
      <w:pPr>
        <w:pStyle w:val="normal0"/>
        <w:rPr>
          <w:ins w:id="296" w:author="Kenneth Kon" w:date="2015-03-10T15:46:00Z"/>
        </w:rPr>
      </w:pPr>
    </w:p>
    <w:p w:rsidR="005748B8" w:rsidRDefault="005748B8" w:rsidP="00B71C45">
      <w:pPr>
        <w:pStyle w:val="normal0"/>
        <w:rPr>
          <w:ins w:id="297" w:author="Kenneth Kon" w:date="2015-03-10T15:46:00Z"/>
        </w:rPr>
      </w:pPr>
    </w:p>
    <w:p w:rsidR="005748B8" w:rsidRDefault="005748B8" w:rsidP="00B71C45">
      <w:pPr>
        <w:pStyle w:val="normal0"/>
        <w:rPr>
          <w:ins w:id="298" w:author="Kenneth Kon" w:date="2015-03-10T15:46:00Z"/>
        </w:rPr>
      </w:pPr>
    </w:p>
    <w:p w:rsidR="005748B8" w:rsidRDefault="005748B8" w:rsidP="00B71C45">
      <w:pPr>
        <w:pStyle w:val="normal0"/>
        <w:rPr>
          <w:ins w:id="299" w:author="Kenneth Kon" w:date="2015-03-10T15:46:00Z"/>
        </w:rPr>
      </w:pPr>
    </w:p>
    <w:p w:rsidR="005748B8" w:rsidRDefault="005748B8" w:rsidP="00B71C45">
      <w:pPr>
        <w:pStyle w:val="normal0"/>
        <w:rPr>
          <w:ins w:id="300" w:author="Kenneth Kon" w:date="2015-03-10T15:46:00Z"/>
        </w:rPr>
      </w:pPr>
    </w:p>
    <w:p w:rsidR="005748B8" w:rsidRDefault="005748B8" w:rsidP="00B71C45">
      <w:pPr>
        <w:pStyle w:val="normal0"/>
        <w:rPr>
          <w:ins w:id="301" w:author="Kenneth Kon" w:date="2015-03-10T15:46:00Z"/>
        </w:rPr>
      </w:pPr>
    </w:p>
    <w:p w:rsidR="005748B8" w:rsidRDefault="005748B8" w:rsidP="00B71C45">
      <w:pPr>
        <w:pStyle w:val="normal0"/>
        <w:rPr>
          <w:ins w:id="302" w:author="Kenneth Kon" w:date="2015-03-10T15:46:00Z"/>
        </w:rPr>
      </w:pPr>
    </w:p>
    <w:p w:rsidR="005748B8" w:rsidRDefault="005748B8" w:rsidP="00B71C45">
      <w:pPr>
        <w:pStyle w:val="normal0"/>
        <w:rPr>
          <w:ins w:id="303" w:author="Kenneth Kon" w:date="2015-03-10T15:46:00Z"/>
        </w:rPr>
      </w:pPr>
    </w:p>
    <w:p w:rsidR="005748B8" w:rsidRDefault="005748B8" w:rsidP="00B71C45">
      <w:pPr>
        <w:pStyle w:val="normal0"/>
        <w:rPr>
          <w:ins w:id="304" w:author="Kenneth Kon" w:date="2015-03-10T15:45:00Z"/>
        </w:rPr>
      </w:pPr>
    </w:p>
    <w:p w:rsidR="00B71C45" w:rsidRDefault="00B71C45" w:rsidP="00B71C45">
      <w:pPr>
        <w:pStyle w:val="normal0"/>
        <w:rPr>
          <w:ins w:id="305" w:author="Kenneth Kon" w:date="2015-03-10T15:45:00Z"/>
        </w:rPr>
      </w:pPr>
    </w:p>
    <w:p w:rsidR="00B71C45" w:rsidRDefault="00B71C45" w:rsidP="00B71C45">
      <w:pPr>
        <w:pStyle w:val="normal0"/>
        <w:rPr>
          <w:ins w:id="306" w:author="Kenneth Kon" w:date="2015-03-10T15:45:00Z"/>
        </w:rPr>
      </w:pPr>
    </w:p>
    <w:p w:rsidR="00B71C45" w:rsidRDefault="00B71C45" w:rsidP="00B71C45">
      <w:pPr>
        <w:pStyle w:val="normal0"/>
        <w:rPr>
          <w:ins w:id="307" w:author="Kenneth Kon" w:date="2015-03-10T15:45:00Z"/>
        </w:rPr>
      </w:pPr>
      <w:ins w:id="308" w:author="Kenneth Kon" w:date="2015-03-10T15:45:00Z">
        <w:r>
          <w:rPr>
            <w:b/>
          </w:rPr>
          <w:lastRenderedPageBreak/>
          <w:t xml:space="preserve">VQ18 – </w:t>
        </w:r>
      </w:ins>
      <w:ins w:id="309" w:author="Kenneth Kon" w:date="2015-03-13T14:46:00Z">
        <w:r w:rsidR="00CF7832">
          <w:rPr>
            <w:b/>
          </w:rPr>
          <w:t>Simulate Add Ride</w:t>
        </w:r>
      </w:ins>
    </w:p>
    <w:p w:rsidR="00B71C45" w:rsidRDefault="00037DD5" w:rsidP="00B71C45">
      <w:pPr>
        <w:pStyle w:val="normal0"/>
        <w:rPr>
          <w:ins w:id="310" w:author="Kenneth Kon" w:date="2015-03-10T15:45:00Z"/>
        </w:rPr>
      </w:pPr>
      <w:r>
        <w:rPr>
          <w:noProof/>
        </w:rPr>
        <w:drawing>
          <wp:inline distT="0" distB="0" distL="0" distR="0">
            <wp:extent cx="5943600" cy="45624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943600" cy="4562475"/>
                    </a:xfrm>
                    <a:prstGeom prst="rect">
                      <a:avLst/>
                    </a:prstGeom>
                    <a:noFill/>
                    <a:ln w="9525">
                      <a:noFill/>
                      <a:miter lim="800000"/>
                      <a:headEnd/>
                      <a:tailEnd/>
                    </a:ln>
                  </pic:spPr>
                </pic:pic>
              </a:graphicData>
            </a:graphic>
          </wp:inline>
        </w:drawing>
      </w:r>
    </w:p>
    <w:p w:rsidR="00B71C45" w:rsidRDefault="00B71C45" w:rsidP="00B71C45">
      <w:pPr>
        <w:pStyle w:val="normal0"/>
        <w:rPr>
          <w:ins w:id="311" w:author="Kenneth Kon" w:date="2015-03-10T15:45:00Z"/>
        </w:rPr>
      </w:pPr>
    </w:p>
    <w:p w:rsidR="00B71C45" w:rsidRDefault="00B71C45" w:rsidP="00B71C45">
      <w:pPr>
        <w:pStyle w:val="normal0"/>
        <w:rPr>
          <w:ins w:id="312" w:author="Kenneth Kon" w:date="2015-03-10T15:45:00Z"/>
        </w:rPr>
      </w:pPr>
    </w:p>
    <w:p w:rsidR="00B71C45" w:rsidRDefault="00B71C45" w:rsidP="00B71C45">
      <w:pPr>
        <w:pStyle w:val="normal0"/>
        <w:rPr>
          <w:ins w:id="313" w:author="Kenneth Kon" w:date="2015-03-10T15:45:00Z"/>
        </w:rPr>
      </w:pPr>
    </w:p>
    <w:p w:rsidR="00B71C45" w:rsidRDefault="00B71C45" w:rsidP="00B71C45">
      <w:pPr>
        <w:pStyle w:val="normal0"/>
        <w:rPr>
          <w:ins w:id="314" w:author="Kenneth Kon" w:date="2015-03-10T15:45:00Z"/>
        </w:rPr>
      </w:pPr>
    </w:p>
    <w:p w:rsidR="00B71C45" w:rsidRDefault="00B71C45" w:rsidP="00B71C45">
      <w:pPr>
        <w:pStyle w:val="normal0"/>
        <w:rPr>
          <w:ins w:id="315" w:author="Kenneth Kon" w:date="2015-03-10T15:45:00Z"/>
        </w:rPr>
      </w:pPr>
    </w:p>
    <w:p w:rsidR="00B71C45" w:rsidRDefault="00B71C45" w:rsidP="00B71C45">
      <w:pPr>
        <w:pStyle w:val="normal0"/>
        <w:rPr>
          <w:ins w:id="316" w:author="Kenneth Kon" w:date="2015-03-10T15:45:00Z"/>
        </w:rPr>
      </w:pPr>
    </w:p>
    <w:p w:rsidR="00B71C45" w:rsidRDefault="00B71C45" w:rsidP="00B71C45">
      <w:pPr>
        <w:pStyle w:val="normal0"/>
        <w:rPr>
          <w:ins w:id="317" w:author="Kenneth Kon" w:date="2015-03-10T15:45:00Z"/>
        </w:rPr>
      </w:pPr>
    </w:p>
    <w:p w:rsidR="00B71C45" w:rsidRDefault="00B71C45" w:rsidP="00B71C45">
      <w:pPr>
        <w:pStyle w:val="normal0"/>
        <w:rPr>
          <w:ins w:id="318" w:author="Kenneth Kon" w:date="2015-03-10T15:45:00Z"/>
        </w:rPr>
      </w:pPr>
    </w:p>
    <w:p w:rsidR="00B71C45" w:rsidRDefault="00B71C45" w:rsidP="00B71C45">
      <w:pPr>
        <w:pStyle w:val="normal0"/>
        <w:rPr>
          <w:ins w:id="319" w:author="Kenneth Kon" w:date="2015-03-10T15:45:00Z"/>
        </w:rPr>
      </w:pPr>
    </w:p>
    <w:p w:rsidR="00B71C45" w:rsidRDefault="00B71C45" w:rsidP="00B71C45">
      <w:pPr>
        <w:pStyle w:val="normal0"/>
        <w:rPr>
          <w:ins w:id="320" w:author="Kenneth Kon" w:date="2015-03-10T15:45:00Z"/>
        </w:rPr>
      </w:pPr>
    </w:p>
    <w:p w:rsidR="00B71C45" w:rsidRDefault="00B71C45" w:rsidP="00B71C45">
      <w:pPr>
        <w:pStyle w:val="normal0"/>
        <w:rPr>
          <w:ins w:id="321" w:author="Kenneth Kon" w:date="2015-03-10T15:45:00Z"/>
        </w:rPr>
      </w:pPr>
    </w:p>
    <w:p w:rsidR="00B71C45" w:rsidRDefault="00B71C45" w:rsidP="00B71C45">
      <w:pPr>
        <w:pStyle w:val="normal0"/>
        <w:rPr>
          <w:ins w:id="322" w:author="Kenneth Kon" w:date="2015-03-10T15:45:00Z"/>
        </w:rPr>
      </w:pPr>
      <w:ins w:id="323" w:author="Kenneth Kon" w:date="2015-03-10T15:45:00Z">
        <w:r>
          <w:rPr>
            <w:b/>
          </w:rPr>
          <w:t xml:space="preserve">VQ19 – Simulate Queue for Admin: </w:t>
        </w:r>
        <w:proofErr w:type="spellStart"/>
        <w:r>
          <w:rPr>
            <w:b/>
          </w:rPr>
          <w:t>Dequeue</w:t>
        </w:r>
        <w:proofErr w:type="spellEnd"/>
        <w:r>
          <w:rPr>
            <w:b/>
          </w:rPr>
          <w:t xml:space="preserve"> Rides</w:t>
        </w:r>
      </w:ins>
    </w:p>
    <w:p w:rsidR="00B71C45" w:rsidRDefault="0040457A" w:rsidP="00B71C45">
      <w:pPr>
        <w:pStyle w:val="normal0"/>
        <w:rPr>
          <w:ins w:id="324" w:author="Kenneth Kon" w:date="2015-03-10T15:45:00Z"/>
        </w:rPr>
      </w:pPr>
      <w:ins w:id="325" w:author="Kenneth Kon" w:date="2015-03-10T15:45:00Z">
        <w:r>
          <w:rPr>
            <w:noProof/>
          </w:rPr>
          <w:lastRenderedPageBreak/>
          <w:drawing>
            <wp:inline distT="114300" distB="114300" distL="114300" distR="114300">
              <wp:extent cx="5943600" cy="6172200"/>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5" cstate="print"/>
                      <a:srcRect/>
                      <a:stretch>
                        <a:fillRect/>
                      </a:stretch>
                    </pic:blipFill>
                    <pic:spPr>
                      <a:xfrm>
                        <a:off x="0" y="0"/>
                        <a:ext cx="5943600" cy="6172200"/>
                      </a:xfrm>
                      <a:prstGeom prst="rect">
                        <a:avLst/>
                      </a:prstGeom>
                      <a:ln/>
                    </pic:spPr>
                  </pic:pic>
                </a:graphicData>
              </a:graphic>
            </wp:inline>
          </w:drawing>
        </w:r>
      </w:ins>
    </w:p>
    <w:p w:rsidR="00B71C45" w:rsidRDefault="00B71C45" w:rsidP="00B71C45">
      <w:pPr>
        <w:pStyle w:val="normal0"/>
        <w:rPr>
          <w:ins w:id="326" w:author="Kenneth Kon" w:date="2015-03-10T15:45:00Z"/>
        </w:rPr>
      </w:pPr>
    </w:p>
    <w:p w:rsidR="00B71C45" w:rsidRDefault="00B71C45" w:rsidP="00B71C45">
      <w:pPr>
        <w:pStyle w:val="normal0"/>
        <w:rPr>
          <w:ins w:id="327" w:author="Kenneth Kon" w:date="2015-03-10T15:45:00Z"/>
        </w:rPr>
      </w:pPr>
    </w:p>
    <w:p w:rsidR="00EE22E9" w:rsidDel="00C21B4C" w:rsidRDefault="00EE22E9" w:rsidP="00EE22E9">
      <w:pPr>
        <w:pStyle w:val="Heading2"/>
        <w:ind w:left="-1260"/>
        <w:rPr>
          <w:del w:id="328" w:author="Kenneth Kon" w:date="2015-03-10T15:50:00Z"/>
        </w:rPr>
      </w:pPr>
    </w:p>
    <w:p w:rsidR="00E16757" w:rsidRPr="00281538" w:rsidDel="00C21B4C" w:rsidRDefault="00E16757" w:rsidP="00281538">
      <w:pPr>
        <w:rPr>
          <w:del w:id="329" w:author="Kenneth Kon" w:date="2015-03-10T15:50:00Z"/>
          <w:rFonts w:ascii="Times New Roman" w:eastAsiaTheme="majorEastAsia" w:hAnsi="Times New Roman" w:cstheme="majorBidi"/>
          <w:b/>
          <w:bCs/>
          <w:color w:val="4F81BD" w:themeColor="accent1"/>
          <w:sz w:val="26"/>
          <w:szCs w:val="26"/>
        </w:rPr>
      </w:pPr>
    </w:p>
    <w:p w:rsidR="00281538" w:rsidDel="00C21B4C" w:rsidRDefault="00281538" w:rsidP="00281538">
      <w:pPr>
        <w:rPr>
          <w:del w:id="330" w:author="Kenneth Kon" w:date="2015-03-10T15:50:00Z"/>
          <w:rFonts w:ascii="Times New Roman" w:eastAsiaTheme="majorEastAsia" w:hAnsi="Times New Roman" w:cstheme="majorBidi"/>
          <w:b/>
          <w:bCs/>
          <w:color w:val="4F81BD" w:themeColor="accent1"/>
          <w:sz w:val="26"/>
          <w:szCs w:val="26"/>
        </w:rPr>
      </w:pPr>
      <w:del w:id="331" w:author="Kenneth Kon" w:date="2015-03-10T15:50:00Z">
        <w:r w:rsidDel="00C21B4C">
          <w:rPr>
            <w:rFonts w:ascii="Times New Roman" w:eastAsiaTheme="majorEastAsia" w:hAnsi="Times New Roman" w:cstheme="majorBidi"/>
            <w:b/>
            <w:bCs/>
            <w:color w:val="4F81BD" w:themeColor="accent1"/>
            <w:sz w:val="26"/>
            <w:szCs w:val="26"/>
          </w:rPr>
          <w:delText>5</w:delText>
        </w:r>
        <w:r w:rsidRPr="00281538" w:rsidDel="00C21B4C">
          <w:rPr>
            <w:rFonts w:ascii="Times New Roman" w:eastAsiaTheme="majorEastAsia" w:hAnsi="Times New Roman" w:cstheme="majorBidi"/>
            <w:b/>
            <w:bCs/>
            <w:color w:val="4F81BD" w:themeColor="accent1"/>
            <w:sz w:val="26"/>
            <w:szCs w:val="26"/>
          </w:rPr>
          <w:delText>.4.</w:delText>
        </w:r>
        <w:r w:rsidRPr="00281538" w:rsidDel="00C21B4C">
          <w:rPr>
            <w:rFonts w:ascii="Times New Roman" w:eastAsiaTheme="majorEastAsia" w:hAnsi="Times New Roman" w:cstheme="majorBidi"/>
            <w:b/>
            <w:bCs/>
            <w:color w:val="4F81BD" w:themeColor="accent1"/>
            <w:sz w:val="26"/>
            <w:szCs w:val="26"/>
          </w:rPr>
          <w:tab/>
          <w:delText>Appendix D - Dynamic UML diagrams</w:delText>
        </w:r>
      </w:del>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ins w:id="332" w:author="Kenneth Kon" w:date="2015-03-10T15:52: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ab/>
        <w:t>Appendix E - User Interface designs.</w:t>
      </w:r>
    </w:p>
    <w:p w:rsidR="007455EB" w:rsidRDefault="00BC61AE" w:rsidP="007455EB">
      <w:pPr>
        <w:pStyle w:val="NoSpacing"/>
        <w:rPr>
          <w:ins w:id="333" w:author="Kenneth Kon" w:date="2015-03-10T15:52:00Z"/>
        </w:rPr>
        <w:pPrChange w:id="334" w:author="Kenneth Kon" w:date="2015-03-10T15:52:00Z">
          <w:pPr/>
        </w:pPrChange>
      </w:pPr>
      <w:ins w:id="335" w:author="Kenneth Kon" w:date="2015-03-10T15:52:00Z">
        <w:r w:rsidRPr="00DF7FAB">
          <w:lastRenderedPageBreak/>
          <w:t>Class Interfaces (code) for the subsystem Login Operation:</w:t>
        </w:r>
      </w:ins>
    </w:p>
    <w:p w:rsidR="007455EB" w:rsidRDefault="007455EB" w:rsidP="007455EB">
      <w:pPr>
        <w:pStyle w:val="NoSpacing"/>
        <w:rPr>
          <w:ins w:id="336" w:author="Kenneth Kon" w:date="2015-03-10T15:52:00Z"/>
        </w:rPr>
        <w:pPrChange w:id="337" w:author="Kenneth Kon" w:date="2015-03-10T15:52:00Z">
          <w:pPr/>
        </w:pPrChange>
      </w:pPr>
    </w:p>
    <w:p w:rsidR="007455EB" w:rsidRDefault="00BC61AE" w:rsidP="007455EB">
      <w:pPr>
        <w:pStyle w:val="NoSpacing"/>
        <w:rPr>
          <w:ins w:id="338" w:author="Kenneth Kon" w:date="2015-03-10T15:52:00Z"/>
          <w:rFonts w:eastAsiaTheme="minorEastAsia"/>
        </w:rPr>
        <w:pPrChange w:id="339" w:author="Kenneth Kon" w:date="2015-03-10T15:52:00Z">
          <w:pPr>
            <w:widowControl w:val="0"/>
            <w:autoSpaceDE w:val="0"/>
            <w:autoSpaceDN w:val="0"/>
            <w:adjustRightInd w:val="0"/>
          </w:pPr>
        </w:pPrChange>
      </w:pPr>
      <w:ins w:id="340"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com.virtual.queue.dao</w:t>
        </w:r>
        <w:proofErr w:type="spellEnd"/>
        <w:r w:rsidRPr="00181F8B">
          <w:rPr>
            <w:rFonts w:eastAsiaTheme="minorEastAsia"/>
            <w:color w:val="000000"/>
          </w:rPr>
          <w:t>;</w:t>
        </w:r>
      </w:ins>
    </w:p>
    <w:p w:rsidR="007455EB" w:rsidRDefault="007455EB" w:rsidP="007455EB">
      <w:pPr>
        <w:pStyle w:val="NoSpacing"/>
        <w:rPr>
          <w:ins w:id="341" w:author="Kenneth Kon" w:date="2015-03-10T15:52:00Z"/>
          <w:rFonts w:eastAsiaTheme="minorEastAsia"/>
        </w:rPr>
        <w:pPrChange w:id="342" w:author="Kenneth Kon" w:date="2015-03-10T15:52:00Z">
          <w:pPr>
            <w:widowControl w:val="0"/>
            <w:autoSpaceDE w:val="0"/>
            <w:autoSpaceDN w:val="0"/>
            <w:adjustRightInd w:val="0"/>
          </w:pPr>
        </w:pPrChange>
      </w:pPr>
    </w:p>
    <w:p w:rsidR="007455EB" w:rsidRDefault="00BC61AE" w:rsidP="007455EB">
      <w:pPr>
        <w:pStyle w:val="NoSpacing"/>
        <w:rPr>
          <w:ins w:id="343" w:author="Kenneth Kon" w:date="2015-03-10T15:52:00Z"/>
          <w:rFonts w:eastAsiaTheme="minorEastAsia"/>
        </w:rPr>
        <w:pPrChange w:id="344" w:author="Kenneth Kon" w:date="2015-03-10T15:52:00Z">
          <w:pPr>
            <w:widowControl w:val="0"/>
            <w:autoSpaceDE w:val="0"/>
            <w:autoSpaceDN w:val="0"/>
            <w:adjustRightInd w:val="0"/>
          </w:pPr>
        </w:pPrChange>
      </w:pPr>
      <w:ins w:id="345" w:author="Kenneth Kon" w:date="2015-03-10T15:52:00Z">
        <w:r w:rsidRPr="00181F8B">
          <w:rPr>
            <w:rFonts w:eastAsiaTheme="minorEastAsia"/>
            <w:bCs/>
            <w:color w:val="7F0055"/>
          </w:rPr>
          <w:t>import</w:t>
        </w:r>
        <w:r w:rsidRPr="00181F8B">
          <w:rPr>
            <w:rFonts w:eastAsiaTheme="minorEastAsia"/>
            <w:color w:val="000000"/>
          </w:rPr>
          <w:t xml:space="preserve"> </w:t>
        </w:r>
        <w:proofErr w:type="spellStart"/>
        <w:r w:rsidRPr="00181F8B">
          <w:rPr>
            <w:rFonts w:eastAsiaTheme="minorEastAsia"/>
            <w:color w:val="000000"/>
          </w:rPr>
          <w:t>com.virtual.queue.beans.User</w:t>
        </w:r>
        <w:proofErr w:type="spellEnd"/>
        <w:r w:rsidRPr="00181F8B">
          <w:rPr>
            <w:rFonts w:eastAsiaTheme="minorEastAsia"/>
            <w:color w:val="000000"/>
          </w:rPr>
          <w:t>;</w:t>
        </w:r>
      </w:ins>
    </w:p>
    <w:p w:rsidR="007455EB" w:rsidRDefault="007455EB" w:rsidP="007455EB">
      <w:pPr>
        <w:pStyle w:val="NoSpacing"/>
        <w:rPr>
          <w:ins w:id="346" w:author="Kenneth Kon" w:date="2015-03-10T15:52:00Z"/>
          <w:rFonts w:eastAsiaTheme="minorEastAsia"/>
        </w:rPr>
        <w:pPrChange w:id="347" w:author="Kenneth Kon" w:date="2015-03-10T15:52:00Z">
          <w:pPr>
            <w:widowControl w:val="0"/>
            <w:autoSpaceDE w:val="0"/>
            <w:autoSpaceDN w:val="0"/>
            <w:adjustRightInd w:val="0"/>
          </w:pPr>
        </w:pPrChange>
      </w:pPr>
    </w:p>
    <w:p w:rsidR="007455EB" w:rsidRDefault="00BC61AE" w:rsidP="007455EB">
      <w:pPr>
        <w:pStyle w:val="NoSpacing"/>
        <w:rPr>
          <w:ins w:id="348" w:author="Kenneth Kon" w:date="2015-03-10T15:52:00Z"/>
          <w:rFonts w:eastAsiaTheme="minorEastAsia"/>
        </w:rPr>
        <w:pPrChange w:id="349" w:author="Kenneth Kon" w:date="2015-03-10T15:52:00Z">
          <w:pPr>
            <w:widowControl w:val="0"/>
            <w:autoSpaceDE w:val="0"/>
            <w:autoSpaceDN w:val="0"/>
            <w:adjustRightInd w:val="0"/>
          </w:pPr>
        </w:pPrChange>
      </w:pPr>
      <w:ins w:id="350"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LoginDao</w:t>
        </w:r>
        <w:proofErr w:type="spellEnd"/>
        <w:r w:rsidRPr="00181F8B">
          <w:rPr>
            <w:rFonts w:eastAsiaTheme="minorEastAsia"/>
            <w:color w:val="000000"/>
          </w:rPr>
          <w:t xml:space="preserve"> {</w:t>
        </w:r>
      </w:ins>
    </w:p>
    <w:p w:rsidR="007455EB" w:rsidRDefault="00BC61AE" w:rsidP="007455EB">
      <w:pPr>
        <w:pStyle w:val="NoSpacing"/>
        <w:rPr>
          <w:ins w:id="351" w:author="Kenneth Kon" w:date="2015-03-10T15:52:00Z"/>
          <w:rFonts w:eastAsiaTheme="minorEastAsia"/>
        </w:rPr>
        <w:pPrChange w:id="352" w:author="Kenneth Kon" w:date="2015-03-10T15:52:00Z">
          <w:pPr>
            <w:widowControl w:val="0"/>
            <w:autoSpaceDE w:val="0"/>
            <w:autoSpaceDN w:val="0"/>
            <w:adjustRightInd w:val="0"/>
          </w:pPr>
        </w:pPrChange>
      </w:pPr>
      <w:ins w:id="353" w:author="Kenneth Kon" w:date="2015-03-10T15:52:00Z">
        <w:r w:rsidRPr="00181F8B">
          <w:rPr>
            <w:rFonts w:eastAsiaTheme="minorEastAsia"/>
            <w:color w:val="000000"/>
          </w:rPr>
          <w:t xml:space="preserve">      </w:t>
        </w:r>
        <w:r w:rsidRPr="00181F8B">
          <w:rPr>
            <w:rFonts w:eastAsiaTheme="minorEastAsia"/>
            <w:bCs/>
            <w:color w:val="7F0055"/>
          </w:rPr>
          <w:t>public</w:t>
        </w:r>
        <w:r w:rsidRPr="00181F8B">
          <w:rPr>
            <w:rFonts w:eastAsiaTheme="minorEastAsia"/>
            <w:color w:val="000000"/>
          </w:rPr>
          <w:t xml:space="preserve"> Long </w:t>
        </w:r>
        <w:proofErr w:type="spellStart"/>
        <w:r w:rsidRPr="00181F8B">
          <w:rPr>
            <w:rFonts w:eastAsiaTheme="minorEastAsia"/>
            <w:color w:val="000000"/>
          </w:rPr>
          <w:t>validLogin</w:t>
        </w:r>
        <w:proofErr w:type="spellEnd"/>
        <w:r w:rsidRPr="00181F8B">
          <w:rPr>
            <w:rFonts w:eastAsiaTheme="minorEastAsia"/>
            <w:color w:val="000000"/>
          </w:rPr>
          <w:t xml:space="preserve">(String </w:t>
        </w:r>
        <w:proofErr w:type="spellStart"/>
        <w:r w:rsidRPr="00181F8B">
          <w:rPr>
            <w:rFonts w:eastAsiaTheme="minorEastAsia"/>
            <w:color w:val="6A3E3E"/>
          </w:rPr>
          <w:t>user</w:t>
        </w:r>
        <w:r w:rsidRPr="00181F8B">
          <w:rPr>
            <w:rFonts w:eastAsiaTheme="minorEastAsia"/>
            <w:color w:val="000000"/>
          </w:rPr>
          <w:t>,String</w:t>
        </w:r>
        <w:proofErr w:type="spellEnd"/>
        <w:r w:rsidRPr="00181F8B">
          <w:rPr>
            <w:rFonts w:eastAsiaTheme="minorEastAsia"/>
            <w:color w:val="000000"/>
          </w:rPr>
          <w:t xml:space="preserve">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 xml:space="preserve">); </w:t>
        </w:r>
      </w:ins>
    </w:p>
    <w:p w:rsidR="007455EB" w:rsidRDefault="00BC61AE" w:rsidP="007455EB">
      <w:pPr>
        <w:pStyle w:val="NoSpacing"/>
        <w:rPr>
          <w:ins w:id="354" w:author="Kenneth Kon" w:date="2015-03-10T15:52:00Z"/>
          <w:rFonts w:eastAsiaTheme="minorEastAsia"/>
        </w:rPr>
        <w:pPrChange w:id="355" w:author="Kenneth Kon" w:date="2015-03-10T15:52:00Z">
          <w:pPr>
            <w:widowControl w:val="0"/>
            <w:autoSpaceDE w:val="0"/>
            <w:autoSpaceDN w:val="0"/>
            <w:adjustRightInd w:val="0"/>
          </w:pPr>
        </w:pPrChange>
      </w:pPr>
      <w:ins w:id="356"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User </w:t>
        </w:r>
        <w:proofErr w:type="spellStart"/>
        <w:r w:rsidRPr="00181F8B">
          <w:rPr>
            <w:rFonts w:eastAsiaTheme="minorEastAsia"/>
            <w:color w:val="000000"/>
          </w:rPr>
          <w:t>signIn</w:t>
        </w:r>
        <w:proofErr w:type="spellEnd"/>
        <w:r w:rsidRPr="00181F8B">
          <w:rPr>
            <w:rFonts w:eastAsiaTheme="minorEastAsia"/>
            <w:color w:val="000000"/>
          </w:rPr>
          <w:t xml:space="preserve">(String </w:t>
        </w:r>
        <w:proofErr w:type="spellStart"/>
        <w:r w:rsidRPr="00181F8B">
          <w:rPr>
            <w:rFonts w:eastAsiaTheme="minorEastAsia"/>
            <w:color w:val="6A3E3E"/>
          </w:rPr>
          <w:t>userName</w:t>
        </w:r>
        <w:r w:rsidRPr="00181F8B">
          <w:rPr>
            <w:rFonts w:eastAsiaTheme="minorEastAsia"/>
            <w:color w:val="000000"/>
          </w:rPr>
          <w:t>,String</w:t>
        </w:r>
        <w:proofErr w:type="spellEnd"/>
        <w:r w:rsidRPr="00181F8B">
          <w:rPr>
            <w:rFonts w:eastAsiaTheme="minorEastAsia"/>
            <w:color w:val="000000"/>
          </w:rPr>
          <w:t xml:space="preserve">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7455EB" w:rsidRDefault="00BC61AE" w:rsidP="007455EB">
      <w:pPr>
        <w:pStyle w:val="NoSpacing"/>
        <w:rPr>
          <w:ins w:id="357" w:author="Kenneth Kon" w:date="2015-03-10T15:52:00Z"/>
          <w:rFonts w:eastAsiaTheme="minorEastAsia"/>
        </w:rPr>
        <w:pPrChange w:id="358" w:author="Kenneth Kon" w:date="2015-03-10T15:52:00Z">
          <w:pPr>
            <w:widowControl w:val="0"/>
            <w:autoSpaceDE w:val="0"/>
            <w:autoSpaceDN w:val="0"/>
            <w:adjustRightInd w:val="0"/>
          </w:pPr>
        </w:pPrChange>
      </w:pPr>
      <w:ins w:id="359"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signOut</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w:t>
        </w:r>
      </w:ins>
    </w:p>
    <w:p w:rsidR="007455EB" w:rsidRDefault="00BC61AE" w:rsidP="007455EB">
      <w:pPr>
        <w:pStyle w:val="NoSpacing"/>
        <w:rPr>
          <w:ins w:id="360" w:author="Kenneth Kon" w:date="2015-03-10T15:52:00Z"/>
          <w:rFonts w:eastAsiaTheme="minorEastAsia"/>
          <w:color w:val="000000"/>
        </w:rPr>
        <w:pPrChange w:id="361" w:author="Kenneth Kon" w:date="2015-03-10T15:52:00Z">
          <w:pPr/>
        </w:pPrChange>
      </w:pPr>
      <w:ins w:id="362" w:author="Kenneth Kon" w:date="2015-03-10T15:52:00Z">
        <w:r w:rsidRPr="00181F8B">
          <w:rPr>
            <w:rFonts w:eastAsiaTheme="minorEastAsia"/>
            <w:color w:val="000000"/>
          </w:rPr>
          <w:t>}</w:t>
        </w:r>
      </w:ins>
    </w:p>
    <w:p w:rsidR="007455EB" w:rsidRDefault="007455EB" w:rsidP="007455EB">
      <w:pPr>
        <w:pStyle w:val="NoSpacing"/>
        <w:rPr>
          <w:ins w:id="363" w:author="Kenneth Kon" w:date="2015-03-10T15:52:00Z"/>
          <w:rFonts w:eastAsiaTheme="minorEastAsia"/>
          <w:color w:val="000000"/>
        </w:rPr>
        <w:pPrChange w:id="364" w:author="Kenneth Kon" w:date="2015-03-10T15:52:00Z">
          <w:pPr/>
        </w:pPrChange>
      </w:pPr>
    </w:p>
    <w:p w:rsidR="007455EB" w:rsidRDefault="00BC61AE" w:rsidP="007455EB">
      <w:pPr>
        <w:pStyle w:val="NoSpacing"/>
        <w:rPr>
          <w:ins w:id="365" w:author="Kenneth Kon" w:date="2015-03-10T15:52:00Z"/>
          <w:rFonts w:eastAsiaTheme="minorEastAsia"/>
        </w:rPr>
        <w:pPrChange w:id="366" w:author="Kenneth Kon" w:date="2015-03-10T15:52:00Z">
          <w:pPr>
            <w:widowControl w:val="0"/>
            <w:autoSpaceDE w:val="0"/>
            <w:autoSpaceDN w:val="0"/>
            <w:adjustRightInd w:val="0"/>
          </w:pPr>
        </w:pPrChange>
      </w:pPr>
      <w:ins w:id="367"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com.virtual.queue.service</w:t>
        </w:r>
        <w:proofErr w:type="spellEnd"/>
        <w:r w:rsidRPr="00181F8B">
          <w:rPr>
            <w:rFonts w:eastAsiaTheme="minorEastAsia"/>
            <w:color w:val="000000"/>
          </w:rPr>
          <w:t>;</w:t>
        </w:r>
      </w:ins>
    </w:p>
    <w:p w:rsidR="007455EB" w:rsidRDefault="007455EB" w:rsidP="007455EB">
      <w:pPr>
        <w:pStyle w:val="NoSpacing"/>
        <w:rPr>
          <w:ins w:id="368" w:author="Kenneth Kon" w:date="2015-03-10T15:52:00Z"/>
          <w:rFonts w:eastAsiaTheme="minorEastAsia"/>
        </w:rPr>
        <w:pPrChange w:id="369" w:author="Kenneth Kon" w:date="2015-03-10T15:52:00Z">
          <w:pPr>
            <w:widowControl w:val="0"/>
            <w:autoSpaceDE w:val="0"/>
            <w:autoSpaceDN w:val="0"/>
            <w:adjustRightInd w:val="0"/>
          </w:pPr>
        </w:pPrChange>
      </w:pPr>
    </w:p>
    <w:p w:rsidR="007455EB" w:rsidRDefault="00BC61AE" w:rsidP="007455EB">
      <w:pPr>
        <w:pStyle w:val="NoSpacing"/>
        <w:rPr>
          <w:ins w:id="370" w:author="Kenneth Kon" w:date="2015-03-10T15:52:00Z"/>
          <w:rFonts w:eastAsiaTheme="minorEastAsia"/>
        </w:rPr>
        <w:pPrChange w:id="371" w:author="Kenneth Kon" w:date="2015-03-10T15:52:00Z">
          <w:pPr>
            <w:widowControl w:val="0"/>
            <w:autoSpaceDE w:val="0"/>
            <w:autoSpaceDN w:val="0"/>
            <w:adjustRightInd w:val="0"/>
          </w:pPr>
        </w:pPrChange>
      </w:pPr>
      <w:ins w:id="372" w:author="Kenneth Kon" w:date="2015-03-10T15:52:00Z">
        <w:r w:rsidRPr="00181F8B">
          <w:rPr>
            <w:rFonts w:eastAsiaTheme="minorEastAsia"/>
            <w:bCs/>
            <w:color w:val="7F0055"/>
          </w:rPr>
          <w:t>import</w:t>
        </w:r>
        <w:r w:rsidRPr="00181F8B">
          <w:rPr>
            <w:rFonts w:eastAsiaTheme="minorEastAsia"/>
            <w:color w:val="000000"/>
          </w:rPr>
          <w:t xml:space="preserve"> </w:t>
        </w:r>
        <w:proofErr w:type="spellStart"/>
        <w:r w:rsidRPr="00181F8B">
          <w:rPr>
            <w:rFonts w:eastAsiaTheme="minorEastAsia"/>
            <w:color w:val="000000"/>
          </w:rPr>
          <w:t>com.virtual.queue.beans.User</w:t>
        </w:r>
        <w:proofErr w:type="spellEnd"/>
        <w:r w:rsidRPr="00181F8B">
          <w:rPr>
            <w:rFonts w:eastAsiaTheme="minorEastAsia"/>
            <w:color w:val="000000"/>
          </w:rPr>
          <w:t>;</w:t>
        </w:r>
      </w:ins>
    </w:p>
    <w:p w:rsidR="007455EB" w:rsidRDefault="007455EB" w:rsidP="007455EB">
      <w:pPr>
        <w:pStyle w:val="NoSpacing"/>
        <w:rPr>
          <w:ins w:id="373" w:author="Kenneth Kon" w:date="2015-03-10T15:52:00Z"/>
          <w:rFonts w:eastAsiaTheme="minorEastAsia"/>
        </w:rPr>
        <w:pPrChange w:id="374" w:author="Kenneth Kon" w:date="2015-03-10T15:52:00Z">
          <w:pPr>
            <w:widowControl w:val="0"/>
            <w:autoSpaceDE w:val="0"/>
            <w:autoSpaceDN w:val="0"/>
            <w:adjustRightInd w:val="0"/>
          </w:pPr>
        </w:pPrChange>
      </w:pPr>
    </w:p>
    <w:p w:rsidR="007455EB" w:rsidRDefault="00BC61AE" w:rsidP="007455EB">
      <w:pPr>
        <w:pStyle w:val="NoSpacing"/>
        <w:rPr>
          <w:ins w:id="375" w:author="Kenneth Kon" w:date="2015-03-10T15:52:00Z"/>
          <w:rFonts w:eastAsiaTheme="minorEastAsia"/>
        </w:rPr>
        <w:pPrChange w:id="376" w:author="Kenneth Kon" w:date="2015-03-10T15:52:00Z">
          <w:pPr>
            <w:widowControl w:val="0"/>
            <w:autoSpaceDE w:val="0"/>
            <w:autoSpaceDN w:val="0"/>
            <w:adjustRightInd w:val="0"/>
          </w:pPr>
        </w:pPrChange>
      </w:pPr>
      <w:ins w:id="377"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LoginService</w:t>
        </w:r>
        <w:proofErr w:type="spellEnd"/>
        <w:r w:rsidRPr="00181F8B">
          <w:rPr>
            <w:rFonts w:eastAsiaTheme="minorEastAsia"/>
            <w:color w:val="000000"/>
          </w:rPr>
          <w:t xml:space="preserve"> {</w:t>
        </w:r>
      </w:ins>
    </w:p>
    <w:p w:rsidR="007455EB" w:rsidRDefault="00BC61AE" w:rsidP="007455EB">
      <w:pPr>
        <w:pStyle w:val="NoSpacing"/>
        <w:rPr>
          <w:ins w:id="378" w:author="Kenneth Kon" w:date="2015-03-10T15:52:00Z"/>
          <w:rFonts w:eastAsiaTheme="minorEastAsia"/>
        </w:rPr>
        <w:pPrChange w:id="379" w:author="Kenneth Kon" w:date="2015-03-10T15:52:00Z">
          <w:pPr>
            <w:widowControl w:val="0"/>
            <w:autoSpaceDE w:val="0"/>
            <w:autoSpaceDN w:val="0"/>
            <w:adjustRightInd w:val="0"/>
          </w:pPr>
        </w:pPrChange>
      </w:pPr>
      <w:ins w:id="380"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User </w:t>
        </w:r>
        <w:proofErr w:type="spellStart"/>
        <w:r w:rsidRPr="00181F8B">
          <w:rPr>
            <w:rFonts w:eastAsiaTheme="minorEastAsia"/>
            <w:color w:val="000000"/>
          </w:rPr>
          <w:t>signIn</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 xml:space="preserve">, 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7455EB" w:rsidRDefault="007455EB" w:rsidP="007455EB">
      <w:pPr>
        <w:pStyle w:val="NoSpacing"/>
        <w:rPr>
          <w:ins w:id="381" w:author="Kenneth Kon" w:date="2015-03-10T15:52:00Z"/>
          <w:rFonts w:eastAsiaTheme="minorEastAsia"/>
        </w:rPr>
        <w:pPrChange w:id="382" w:author="Kenneth Kon" w:date="2015-03-10T15:52:00Z">
          <w:pPr>
            <w:widowControl w:val="0"/>
            <w:autoSpaceDE w:val="0"/>
            <w:autoSpaceDN w:val="0"/>
            <w:adjustRightInd w:val="0"/>
          </w:pPr>
        </w:pPrChange>
      </w:pPr>
    </w:p>
    <w:p w:rsidR="007455EB" w:rsidRDefault="00BC61AE" w:rsidP="007455EB">
      <w:pPr>
        <w:pStyle w:val="NoSpacing"/>
        <w:rPr>
          <w:ins w:id="383" w:author="Kenneth Kon" w:date="2015-03-10T15:52:00Z"/>
          <w:rFonts w:eastAsiaTheme="minorEastAsia"/>
        </w:rPr>
        <w:pPrChange w:id="384" w:author="Kenneth Kon" w:date="2015-03-10T15:52:00Z">
          <w:pPr>
            <w:widowControl w:val="0"/>
            <w:autoSpaceDE w:val="0"/>
            <w:autoSpaceDN w:val="0"/>
            <w:adjustRightInd w:val="0"/>
          </w:pPr>
        </w:pPrChange>
      </w:pPr>
      <w:ins w:id="385"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signOut</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w:t>
        </w:r>
      </w:ins>
    </w:p>
    <w:p w:rsidR="007455EB" w:rsidRDefault="007455EB" w:rsidP="007455EB">
      <w:pPr>
        <w:pStyle w:val="NoSpacing"/>
        <w:rPr>
          <w:ins w:id="386" w:author="Kenneth Kon" w:date="2015-03-10T15:52:00Z"/>
          <w:rFonts w:eastAsiaTheme="minorEastAsia"/>
        </w:rPr>
        <w:pPrChange w:id="387" w:author="Kenneth Kon" w:date="2015-03-10T15:52:00Z">
          <w:pPr>
            <w:widowControl w:val="0"/>
            <w:autoSpaceDE w:val="0"/>
            <w:autoSpaceDN w:val="0"/>
            <w:adjustRightInd w:val="0"/>
          </w:pPr>
        </w:pPrChange>
      </w:pPr>
    </w:p>
    <w:p w:rsidR="007455EB" w:rsidRDefault="00BC61AE" w:rsidP="007455EB">
      <w:pPr>
        <w:pStyle w:val="NoSpacing"/>
        <w:rPr>
          <w:ins w:id="388" w:author="Kenneth Kon" w:date="2015-03-10T15:52:00Z"/>
        </w:rPr>
        <w:pPrChange w:id="389" w:author="Kenneth Kon" w:date="2015-03-10T15:52:00Z">
          <w:pPr/>
        </w:pPrChange>
      </w:pPr>
      <w:ins w:id="390" w:author="Kenneth Kon" w:date="2015-03-10T15:52:00Z">
        <w:r w:rsidRPr="00181F8B">
          <w:rPr>
            <w:rFonts w:eastAsiaTheme="minorEastAsia"/>
            <w:color w:val="000000"/>
          </w:rPr>
          <w:t>}</w:t>
        </w:r>
      </w:ins>
    </w:p>
    <w:p w:rsidR="007455EB" w:rsidRDefault="00BC61AE" w:rsidP="007455EB">
      <w:pPr>
        <w:pStyle w:val="NoSpacing"/>
        <w:rPr>
          <w:ins w:id="391" w:author="Kenneth Kon" w:date="2015-03-10T15:52:00Z"/>
        </w:rPr>
        <w:pPrChange w:id="392" w:author="Kenneth Kon" w:date="2015-03-10T15:52:00Z">
          <w:pPr/>
        </w:pPrChange>
      </w:pPr>
      <w:ins w:id="393" w:author="Kenneth Kon" w:date="2015-03-10T15:52:00Z">
        <w:r w:rsidRPr="00DF7FAB">
          <w:t xml:space="preserve">Class Interfaces (code) for the subsystem </w:t>
        </w:r>
        <w:r>
          <w:t>Notification API</w:t>
        </w:r>
        <w:r w:rsidRPr="00DF7FAB">
          <w:t>:</w:t>
        </w:r>
      </w:ins>
    </w:p>
    <w:p w:rsidR="007455EB" w:rsidRDefault="007455EB" w:rsidP="007455EB">
      <w:pPr>
        <w:pStyle w:val="NoSpacing"/>
        <w:rPr>
          <w:ins w:id="394" w:author="Kenneth Kon" w:date="2015-03-10T15:52:00Z"/>
        </w:rPr>
        <w:pPrChange w:id="395" w:author="Kenneth Kon" w:date="2015-03-10T15:52:00Z">
          <w:pPr/>
        </w:pPrChange>
      </w:pPr>
    </w:p>
    <w:p w:rsidR="007455EB" w:rsidRDefault="00BC61AE" w:rsidP="007455EB">
      <w:pPr>
        <w:pStyle w:val="NoSpacing"/>
        <w:rPr>
          <w:ins w:id="396" w:author="Kenneth Kon" w:date="2015-03-10T15:52:00Z"/>
        </w:rPr>
        <w:pPrChange w:id="397" w:author="Kenneth Kon" w:date="2015-03-10T15:52:00Z">
          <w:pPr/>
        </w:pPrChange>
      </w:pPr>
      <w:ins w:id="398" w:author="Kenneth Kon" w:date="2015-03-10T15:52:00Z">
        <w:r>
          <w:t xml:space="preserve">package </w:t>
        </w:r>
        <w:proofErr w:type="spellStart"/>
        <w:r>
          <w:t>com.virtual.queue.service</w:t>
        </w:r>
        <w:proofErr w:type="spellEnd"/>
        <w:r>
          <w:t>;</w:t>
        </w:r>
      </w:ins>
    </w:p>
    <w:p w:rsidR="007455EB" w:rsidRDefault="007455EB" w:rsidP="007455EB">
      <w:pPr>
        <w:pStyle w:val="NoSpacing"/>
        <w:rPr>
          <w:ins w:id="399" w:author="Kenneth Kon" w:date="2015-03-10T15:52:00Z"/>
        </w:rPr>
        <w:pPrChange w:id="400" w:author="Kenneth Kon" w:date="2015-03-10T15:52:00Z">
          <w:pPr/>
        </w:pPrChange>
      </w:pPr>
    </w:p>
    <w:p w:rsidR="007455EB" w:rsidRDefault="00BC61AE" w:rsidP="007455EB">
      <w:pPr>
        <w:pStyle w:val="NoSpacing"/>
        <w:rPr>
          <w:ins w:id="401" w:author="Kenneth Kon" w:date="2015-03-10T15:52:00Z"/>
        </w:rPr>
        <w:pPrChange w:id="402" w:author="Kenneth Kon" w:date="2015-03-10T15:52:00Z">
          <w:pPr/>
        </w:pPrChange>
      </w:pPr>
      <w:ins w:id="403" w:author="Kenneth Kon" w:date="2015-03-10T15:52:00Z">
        <w:r>
          <w:t xml:space="preserve">import </w:t>
        </w:r>
        <w:proofErr w:type="spellStart"/>
        <w:r>
          <w:t>java.util.List</w:t>
        </w:r>
        <w:proofErr w:type="spellEnd"/>
        <w:r>
          <w:t>;</w:t>
        </w:r>
      </w:ins>
    </w:p>
    <w:p w:rsidR="007455EB" w:rsidRDefault="007455EB" w:rsidP="007455EB">
      <w:pPr>
        <w:pStyle w:val="NoSpacing"/>
        <w:rPr>
          <w:ins w:id="404" w:author="Kenneth Kon" w:date="2015-03-10T15:52:00Z"/>
        </w:rPr>
        <w:pPrChange w:id="405" w:author="Kenneth Kon" w:date="2015-03-10T15:52:00Z">
          <w:pPr/>
        </w:pPrChange>
      </w:pPr>
    </w:p>
    <w:p w:rsidR="007455EB" w:rsidRDefault="00BC61AE" w:rsidP="007455EB">
      <w:pPr>
        <w:pStyle w:val="NoSpacing"/>
        <w:rPr>
          <w:ins w:id="406" w:author="Kenneth Kon" w:date="2015-03-10T15:52:00Z"/>
        </w:rPr>
        <w:pPrChange w:id="407" w:author="Kenneth Kon" w:date="2015-03-10T15:52:00Z">
          <w:pPr/>
        </w:pPrChange>
      </w:pPr>
      <w:ins w:id="408" w:author="Kenneth Kon" w:date="2015-03-10T15:52:00Z">
        <w:r>
          <w:t xml:space="preserve">import </w:t>
        </w:r>
        <w:proofErr w:type="spellStart"/>
        <w:r>
          <w:t>com.virtual.queue.beans.UserQueueInfo</w:t>
        </w:r>
        <w:proofErr w:type="spellEnd"/>
        <w:r>
          <w:t>;</w:t>
        </w:r>
      </w:ins>
    </w:p>
    <w:p w:rsidR="007455EB" w:rsidRDefault="007455EB" w:rsidP="007455EB">
      <w:pPr>
        <w:pStyle w:val="NoSpacing"/>
        <w:rPr>
          <w:ins w:id="409" w:author="Kenneth Kon" w:date="2015-03-10T15:52:00Z"/>
        </w:rPr>
        <w:pPrChange w:id="410" w:author="Kenneth Kon" w:date="2015-03-10T15:52:00Z">
          <w:pPr/>
        </w:pPrChange>
      </w:pPr>
    </w:p>
    <w:p w:rsidR="007455EB" w:rsidRDefault="00BC61AE" w:rsidP="007455EB">
      <w:pPr>
        <w:pStyle w:val="NoSpacing"/>
        <w:rPr>
          <w:ins w:id="411" w:author="Kenneth Kon" w:date="2015-03-10T15:52:00Z"/>
        </w:rPr>
        <w:pPrChange w:id="412" w:author="Kenneth Kon" w:date="2015-03-10T15:52:00Z">
          <w:pPr/>
        </w:pPrChange>
      </w:pPr>
      <w:ins w:id="413" w:author="Kenneth Kon" w:date="2015-03-10T15:52:00Z">
        <w:r>
          <w:t xml:space="preserve">public interface </w:t>
        </w:r>
        <w:proofErr w:type="spellStart"/>
        <w:r>
          <w:t>NotificationService</w:t>
        </w:r>
        <w:proofErr w:type="spellEnd"/>
        <w:r>
          <w:t xml:space="preserve"> {</w:t>
        </w:r>
      </w:ins>
    </w:p>
    <w:p w:rsidR="007455EB" w:rsidRDefault="00BC61AE" w:rsidP="007455EB">
      <w:pPr>
        <w:pStyle w:val="NoSpacing"/>
        <w:rPr>
          <w:ins w:id="414" w:author="Kenneth Kon" w:date="2015-03-10T15:52:00Z"/>
        </w:rPr>
        <w:pPrChange w:id="415" w:author="Kenneth Kon" w:date="2015-03-10T15:52:00Z">
          <w:pPr/>
        </w:pPrChange>
      </w:pPr>
      <w:ins w:id="416" w:author="Kenneth Kon" w:date="2015-03-10T15:52:00Z">
        <w:r>
          <w:tab/>
          <w:t>public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ins>
    </w:p>
    <w:p w:rsidR="007455EB" w:rsidRDefault="00BC61AE" w:rsidP="007455EB">
      <w:pPr>
        <w:pStyle w:val="NoSpacing"/>
        <w:rPr>
          <w:ins w:id="417" w:author="Kenneth Kon" w:date="2015-03-10T15:52:00Z"/>
        </w:rPr>
        <w:pPrChange w:id="418" w:author="Kenneth Kon" w:date="2015-03-10T15:52:00Z">
          <w:pPr/>
        </w:pPrChange>
      </w:pPr>
      <w:ins w:id="419" w:author="Kenneth Kon" w:date="2015-03-10T15:52:00Z">
        <w:r>
          <w:tab/>
          <w:t>public List&lt;</w:t>
        </w:r>
        <w:proofErr w:type="spellStart"/>
        <w:r>
          <w:t>UserQueueInfo</w:t>
        </w:r>
        <w:proofErr w:type="spellEnd"/>
        <w:r>
          <w:t xml:space="preserve">&gt; </w:t>
        </w:r>
        <w:proofErr w:type="spellStart"/>
        <w:r>
          <w:t>pullAllNotInfo</w:t>
        </w:r>
        <w:proofErr w:type="spellEnd"/>
        <w:r>
          <w:t>();</w:t>
        </w:r>
      </w:ins>
    </w:p>
    <w:p w:rsidR="007455EB" w:rsidRDefault="00BC61AE" w:rsidP="007455EB">
      <w:pPr>
        <w:pStyle w:val="NoSpacing"/>
        <w:rPr>
          <w:ins w:id="420" w:author="Kenneth Kon" w:date="2015-03-10T15:52:00Z"/>
        </w:rPr>
        <w:pPrChange w:id="421" w:author="Kenneth Kon" w:date="2015-03-10T15:52:00Z">
          <w:pPr/>
        </w:pPrChange>
      </w:pPr>
      <w:ins w:id="422" w:author="Kenneth Kon" w:date="2015-03-10T15:52:00Z">
        <w:r>
          <w:tab/>
          <w:t xml:space="preserve">public void </w:t>
        </w:r>
        <w:proofErr w:type="spellStart"/>
        <w:r>
          <w:t>notifyUser</w:t>
        </w:r>
        <w:proofErr w:type="spellEnd"/>
        <w:r>
          <w:t xml:space="preserve">(Integer </w:t>
        </w:r>
        <w:proofErr w:type="spellStart"/>
        <w:r>
          <w:t>rideId</w:t>
        </w:r>
        <w:proofErr w:type="spellEnd"/>
        <w:r>
          <w:t>) throws Exception;</w:t>
        </w:r>
      </w:ins>
    </w:p>
    <w:p w:rsidR="007455EB" w:rsidRDefault="00BC61AE" w:rsidP="007455EB">
      <w:pPr>
        <w:pStyle w:val="NoSpacing"/>
        <w:rPr>
          <w:ins w:id="423" w:author="Kenneth Kon" w:date="2015-03-10T15:52:00Z"/>
        </w:rPr>
        <w:pPrChange w:id="424" w:author="Kenneth Kon" w:date="2015-03-10T15:52:00Z">
          <w:pPr/>
        </w:pPrChange>
      </w:pPr>
      <w:ins w:id="425" w:author="Kenneth Kon" w:date="2015-03-10T15:52:00Z">
        <w:r>
          <w:tab/>
          <w:t xml:space="preserve">public void </w:t>
        </w:r>
        <w:proofErr w:type="spellStart"/>
        <w:r>
          <w:t>notifyAllUsers</w:t>
        </w:r>
        <w:proofErr w:type="spellEnd"/>
        <w:r>
          <w:t>() throws Exception;</w:t>
        </w:r>
      </w:ins>
    </w:p>
    <w:p w:rsidR="007455EB" w:rsidRDefault="00BC61AE" w:rsidP="007455EB">
      <w:pPr>
        <w:pStyle w:val="NoSpacing"/>
        <w:rPr>
          <w:ins w:id="426" w:author="Kenneth Kon" w:date="2015-03-10T15:52:00Z"/>
        </w:rPr>
        <w:pPrChange w:id="427" w:author="Kenneth Kon" w:date="2015-03-10T15:52:00Z">
          <w:pPr/>
        </w:pPrChange>
      </w:pPr>
      <w:ins w:id="428" w:author="Kenneth Kon" w:date="2015-03-10T15:52:00Z">
        <w:r>
          <w:t>}</w:t>
        </w:r>
      </w:ins>
    </w:p>
    <w:p w:rsidR="007455EB" w:rsidRDefault="00BC61AE" w:rsidP="007455EB">
      <w:pPr>
        <w:pStyle w:val="NoSpacing"/>
        <w:rPr>
          <w:ins w:id="429" w:author="Kenneth Kon" w:date="2015-03-10T15:52:00Z"/>
        </w:rPr>
        <w:pPrChange w:id="430" w:author="Kenneth Kon" w:date="2015-03-10T15:52:00Z">
          <w:pPr/>
        </w:pPrChange>
      </w:pPr>
      <w:ins w:id="431" w:author="Kenneth Kon" w:date="2015-03-10T15:52:00Z">
        <w:r>
          <w:t xml:space="preserve">package </w:t>
        </w:r>
        <w:proofErr w:type="spellStart"/>
        <w:r>
          <w:t>com.virtual.queue.handler</w:t>
        </w:r>
        <w:proofErr w:type="spellEnd"/>
        <w:r>
          <w:t>;</w:t>
        </w:r>
      </w:ins>
    </w:p>
    <w:p w:rsidR="007455EB" w:rsidRDefault="007455EB" w:rsidP="007455EB">
      <w:pPr>
        <w:pStyle w:val="NoSpacing"/>
        <w:rPr>
          <w:ins w:id="432" w:author="Kenneth Kon" w:date="2015-03-10T15:52:00Z"/>
        </w:rPr>
        <w:pPrChange w:id="433" w:author="Kenneth Kon" w:date="2015-03-10T15:52:00Z">
          <w:pPr/>
        </w:pPrChange>
      </w:pPr>
    </w:p>
    <w:p w:rsidR="007455EB" w:rsidRDefault="007455EB" w:rsidP="007455EB">
      <w:pPr>
        <w:pStyle w:val="NoSpacing"/>
        <w:rPr>
          <w:ins w:id="434" w:author="Kenneth Kon" w:date="2015-03-10T15:52:00Z"/>
        </w:rPr>
        <w:pPrChange w:id="435" w:author="Kenneth Kon" w:date="2015-03-10T15:52:00Z">
          <w:pPr/>
        </w:pPrChange>
      </w:pPr>
    </w:p>
    <w:p w:rsidR="007455EB" w:rsidRDefault="007455EB" w:rsidP="007455EB">
      <w:pPr>
        <w:pStyle w:val="NoSpacing"/>
        <w:rPr>
          <w:ins w:id="436" w:author="Kenneth Kon" w:date="2015-03-10T15:52:00Z"/>
        </w:rPr>
        <w:pPrChange w:id="437" w:author="Kenneth Kon" w:date="2015-03-10T15:52:00Z">
          <w:pPr/>
        </w:pPrChange>
      </w:pPr>
    </w:p>
    <w:p w:rsidR="007455EB" w:rsidRDefault="00BC61AE" w:rsidP="007455EB">
      <w:pPr>
        <w:pStyle w:val="NoSpacing"/>
        <w:rPr>
          <w:ins w:id="438" w:author="Kenneth Kon" w:date="2015-03-10T15:52:00Z"/>
        </w:rPr>
        <w:pPrChange w:id="439" w:author="Kenneth Kon" w:date="2015-03-10T15:52:00Z">
          <w:pPr/>
        </w:pPrChange>
      </w:pPr>
      <w:ins w:id="440" w:author="Kenneth Kon" w:date="2015-03-10T15:52:00Z">
        <w:r>
          <w:t xml:space="preserve">import </w:t>
        </w:r>
        <w:proofErr w:type="spellStart"/>
        <w:r>
          <w:t>com.virtual.queue.beans.NotificationInfo</w:t>
        </w:r>
        <w:proofErr w:type="spellEnd"/>
        <w:r>
          <w:t>;</w:t>
        </w:r>
      </w:ins>
    </w:p>
    <w:p w:rsidR="007455EB" w:rsidRDefault="007455EB" w:rsidP="007455EB">
      <w:pPr>
        <w:pStyle w:val="NoSpacing"/>
        <w:rPr>
          <w:ins w:id="441" w:author="Kenneth Kon" w:date="2015-03-10T15:52:00Z"/>
        </w:rPr>
        <w:pPrChange w:id="442" w:author="Kenneth Kon" w:date="2015-03-10T15:52:00Z">
          <w:pPr/>
        </w:pPrChange>
      </w:pPr>
    </w:p>
    <w:p w:rsidR="007455EB" w:rsidRDefault="00BC61AE" w:rsidP="007455EB">
      <w:pPr>
        <w:pStyle w:val="NoSpacing"/>
        <w:rPr>
          <w:ins w:id="443" w:author="Kenneth Kon" w:date="2015-03-10T15:52:00Z"/>
        </w:rPr>
        <w:pPrChange w:id="444" w:author="Kenneth Kon" w:date="2015-03-10T15:52:00Z">
          <w:pPr/>
        </w:pPrChange>
      </w:pPr>
      <w:ins w:id="445" w:author="Kenneth Kon" w:date="2015-03-10T15:52:00Z">
        <w:r>
          <w:t xml:space="preserve">import </w:t>
        </w:r>
        <w:proofErr w:type="spellStart"/>
        <w:r>
          <w:t>com.virtual.queue.exception.NotificationException</w:t>
        </w:r>
        <w:proofErr w:type="spellEnd"/>
        <w:r>
          <w:t>;</w:t>
        </w:r>
      </w:ins>
    </w:p>
    <w:p w:rsidR="007455EB" w:rsidRDefault="007455EB" w:rsidP="007455EB">
      <w:pPr>
        <w:pStyle w:val="NoSpacing"/>
        <w:rPr>
          <w:ins w:id="446" w:author="Kenneth Kon" w:date="2015-03-10T15:52:00Z"/>
        </w:rPr>
        <w:pPrChange w:id="447" w:author="Kenneth Kon" w:date="2015-03-10T15:52:00Z">
          <w:pPr/>
        </w:pPrChange>
      </w:pPr>
    </w:p>
    <w:p w:rsidR="007455EB" w:rsidRDefault="007455EB" w:rsidP="007455EB">
      <w:pPr>
        <w:pStyle w:val="NoSpacing"/>
        <w:rPr>
          <w:ins w:id="448" w:author="Kenneth Kon" w:date="2015-03-10T15:52:00Z"/>
        </w:rPr>
        <w:pPrChange w:id="449" w:author="Kenneth Kon" w:date="2015-03-10T15:52:00Z">
          <w:pPr/>
        </w:pPrChange>
      </w:pPr>
    </w:p>
    <w:p w:rsidR="007455EB" w:rsidRDefault="007455EB" w:rsidP="007455EB">
      <w:pPr>
        <w:pStyle w:val="NoSpacing"/>
        <w:rPr>
          <w:ins w:id="450" w:author="Kenneth Kon" w:date="2015-03-10T15:52:00Z"/>
        </w:rPr>
        <w:pPrChange w:id="451" w:author="Kenneth Kon" w:date="2015-03-10T15:52:00Z">
          <w:pPr/>
        </w:pPrChange>
      </w:pPr>
    </w:p>
    <w:p w:rsidR="007455EB" w:rsidRDefault="00BC61AE" w:rsidP="007455EB">
      <w:pPr>
        <w:pStyle w:val="NoSpacing"/>
        <w:rPr>
          <w:ins w:id="452" w:author="Kenneth Kon" w:date="2015-03-10T15:52:00Z"/>
        </w:rPr>
        <w:pPrChange w:id="453" w:author="Kenneth Kon" w:date="2015-03-10T15:52:00Z">
          <w:pPr/>
        </w:pPrChange>
      </w:pPr>
      <w:ins w:id="454" w:author="Kenneth Kon" w:date="2015-03-10T15:52:00Z">
        <w:r>
          <w:t xml:space="preserve">public interface </w:t>
        </w:r>
        <w:proofErr w:type="spellStart"/>
        <w:r>
          <w:t>NotificationHandler</w:t>
        </w:r>
        <w:proofErr w:type="spellEnd"/>
        <w:r>
          <w:t xml:space="preserve"> {</w:t>
        </w:r>
      </w:ins>
    </w:p>
    <w:p w:rsidR="007455EB" w:rsidRDefault="007455EB" w:rsidP="007455EB">
      <w:pPr>
        <w:pStyle w:val="NoSpacing"/>
        <w:rPr>
          <w:ins w:id="455" w:author="Kenneth Kon" w:date="2015-03-10T15:52:00Z"/>
        </w:rPr>
        <w:pPrChange w:id="456" w:author="Kenneth Kon" w:date="2015-03-10T15:52:00Z">
          <w:pPr/>
        </w:pPrChange>
      </w:pPr>
    </w:p>
    <w:p w:rsidR="007455EB" w:rsidRDefault="00BC61AE" w:rsidP="007455EB">
      <w:pPr>
        <w:pStyle w:val="NoSpacing"/>
        <w:rPr>
          <w:ins w:id="457" w:author="Kenneth Kon" w:date="2015-03-10T15:52:00Z"/>
        </w:rPr>
        <w:pPrChange w:id="458" w:author="Kenneth Kon" w:date="2015-03-10T15:52:00Z">
          <w:pPr/>
        </w:pPrChange>
      </w:pPr>
      <w:ins w:id="459" w:author="Kenneth Kon" w:date="2015-03-10T15:52:00Z">
        <w:r>
          <w:lastRenderedPageBreak/>
          <w:t xml:space="preserve">public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ins>
    </w:p>
    <w:p w:rsidR="007455EB" w:rsidRDefault="007455EB" w:rsidP="007455EB">
      <w:pPr>
        <w:pStyle w:val="NoSpacing"/>
        <w:rPr>
          <w:ins w:id="460" w:author="Kenneth Kon" w:date="2015-03-10T15:52:00Z"/>
        </w:rPr>
        <w:pPrChange w:id="461" w:author="Kenneth Kon" w:date="2015-03-10T15:52:00Z">
          <w:pPr/>
        </w:pPrChange>
      </w:pPr>
    </w:p>
    <w:p w:rsidR="007455EB" w:rsidRDefault="00BC61AE" w:rsidP="007455EB">
      <w:pPr>
        <w:pStyle w:val="NoSpacing"/>
        <w:rPr>
          <w:ins w:id="462" w:author="Kenneth Kon" w:date="2015-03-10T15:52:00Z"/>
        </w:rPr>
        <w:pPrChange w:id="463" w:author="Kenneth Kon" w:date="2015-03-10T15:52:00Z">
          <w:pPr/>
        </w:pPrChange>
      </w:pPr>
      <w:ins w:id="464" w:author="Kenneth Kon" w:date="2015-03-10T15:52:00Z">
        <w:r>
          <w:t>}</w:t>
        </w:r>
      </w:ins>
    </w:p>
    <w:p w:rsidR="007455EB" w:rsidRDefault="007455EB" w:rsidP="007455EB">
      <w:pPr>
        <w:pStyle w:val="NoSpacing"/>
        <w:rPr>
          <w:ins w:id="465" w:author="Kenneth Kon" w:date="2015-03-10T15:52:00Z"/>
        </w:rPr>
        <w:pPrChange w:id="466" w:author="Kenneth Kon" w:date="2015-03-10T15:52:00Z">
          <w:pPr/>
        </w:pPrChange>
      </w:pPr>
    </w:p>
    <w:p w:rsidR="007455EB" w:rsidRDefault="00BC61AE" w:rsidP="007455EB">
      <w:pPr>
        <w:pStyle w:val="NoSpacing"/>
        <w:rPr>
          <w:ins w:id="467" w:author="Kenneth Kon" w:date="2015-03-10T15:52:00Z"/>
        </w:rPr>
        <w:pPrChange w:id="468" w:author="Kenneth Kon" w:date="2015-03-10T15:52:00Z">
          <w:pPr/>
        </w:pPrChange>
      </w:pPr>
      <w:ins w:id="469" w:author="Kenneth Kon" w:date="2015-03-10T15:52:00Z">
        <w:r w:rsidRPr="00DF7FAB">
          <w:t xml:space="preserve">Class Interfaces (code) for the subsystem </w:t>
        </w:r>
        <w:r>
          <w:t>User Operation</w:t>
        </w:r>
        <w:r w:rsidRPr="00DF7FAB">
          <w:t>:</w:t>
        </w:r>
      </w:ins>
    </w:p>
    <w:p w:rsidR="007455EB" w:rsidRDefault="007455EB" w:rsidP="007455EB">
      <w:pPr>
        <w:pStyle w:val="NoSpacing"/>
        <w:rPr>
          <w:ins w:id="470" w:author="Kenneth Kon" w:date="2015-03-10T15:52:00Z"/>
        </w:rPr>
        <w:pPrChange w:id="471" w:author="Kenneth Kon" w:date="2015-03-10T15:52:00Z">
          <w:pPr/>
        </w:pPrChange>
      </w:pPr>
    </w:p>
    <w:p w:rsidR="007455EB" w:rsidRDefault="00BC61AE" w:rsidP="007455EB">
      <w:pPr>
        <w:pStyle w:val="NoSpacing"/>
        <w:rPr>
          <w:ins w:id="472" w:author="Kenneth Kon" w:date="2015-03-10T15:52:00Z"/>
        </w:rPr>
        <w:pPrChange w:id="473" w:author="Kenneth Kon" w:date="2015-03-10T15:52:00Z">
          <w:pPr/>
        </w:pPrChange>
      </w:pPr>
      <w:ins w:id="474" w:author="Kenneth Kon" w:date="2015-03-10T15:52:00Z">
        <w:r w:rsidRPr="00181F8B">
          <w:t xml:space="preserve">package </w:t>
        </w:r>
        <w:proofErr w:type="spellStart"/>
        <w:r w:rsidRPr="00181F8B">
          <w:t>com.virtual.queue.dao</w:t>
        </w:r>
        <w:proofErr w:type="spellEnd"/>
        <w:r w:rsidRPr="00181F8B">
          <w:t>;</w:t>
        </w:r>
      </w:ins>
    </w:p>
    <w:p w:rsidR="007455EB" w:rsidRDefault="007455EB" w:rsidP="007455EB">
      <w:pPr>
        <w:pStyle w:val="NoSpacing"/>
        <w:rPr>
          <w:ins w:id="475" w:author="Kenneth Kon" w:date="2015-03-10T15:52:00Z"/>
        </w:rPr>
        <w:pPrChange w:id="476" w:author="Kenneth Kon" w:date="2015-03-10T15:52:00Z">
          <w:pPr/>
        </w:pPrChange>
      </w:pPr>
    </w:p>
    <w:p w:rsidR="007455EB" w:rsidRDefault="00BC61AE" w:rsidP="007455EB">
      <w:pPr>
        <w:pStyle w:val="NoSpacing"/>
        <w:rPr>
          <w:ins w:id="477" w:author="Kenneth Kon" w:date="2015-03-10T15:52:00Z"/>
        </w:rPr>
        <w:pPrChange w:id="478" w:author="Kenneth Kon" w:date="2015-03-10T15:52:00Z">
          <w:pPr/>
        </w:pPrChange>
      </w:pPr>
      <w:ins w:id="479" w:author="Kenneth Kon" w:date="2015-03-10T15:52:00Z">
        <w:r w:rsidRPr="00181F8B">
          <w:t xml:space="preserve">import </w:t>
        </w:r>
        <w:proofErr w:type="spellStart"/>
        <w:r w:rsidRPr="00181F8B">
          <w:t>java.util.List</w:t>
        </w:r>
        <w:proofErr w:type="spellEnd"/>
        <w:r w:rsidRPr="00181F8B">
          <w:t>;</w:t>
        </w:r>
      </w:ins>
    </w:p>
    <w:p w:rsidR="007455EB" w:rsidRDefault="007455EB" w:rsidP="007455EB">
      <w:pPr>
        <w:pStyle w:val="NoSpacing"/>
        <w:rPr>
          <w:ins w:id="480" w:author="Kenneth Kon" w:date="2015-03-10T15:52:00Z"/>
        </w:rPr>
        <w:pPrChange w:id="481" w:author="Kenneth Kon" w:date="2015-03-10T15:52:00Z">
          <w:pPr/>
        </w:pPrChange>
      </w:pPr>
    </w:p>
    <w:p w:rsidR="007455EB" w:rsidRDefault="00BC61AE" w:rsidP="007455EB">
      <w:pPr>
        <w:pStyle w:val="NoSpacing"/>
        <w:rPr>
          <w:ins w:id="482" w:author="Kenneth Kon" w:date="2015-03-10T15:52:00Z"/>
        </w:rPr>
        <w:pPrChange w:id="483" w:author="Kenneth Kon" w:date="2015-03-10T15:52:00Z">
          <w:pPr/>
        </w:pPrChange>
      </w:pPr>
      <w:ins w:id="484" w:author="Kenneth Kon" w:date="2015-03-10T15:52:00Z">
        <w:r w:rsidRPr="00181F8B">
          <w:t xml:space="preserve">import </w:t>
        </w:r>
        <w:proofErr w:type="spellStart"/>
        <w:r w:rsidRPr="00181F8B">
          <w:t>com.virtual.queue.beans.User</w:t>
        </w:r>
        <w:proofErr w:type="spellEnd"/>
        <w:r w:rsidRPr="00181F8B">
          <w:t>;</w:t>
        </w:r>
      </w:ins>
    </w:p>
    <w:p w:rsidR="007455EB" w:rsidRDefault="007455EB" w:rsidP="007455EB">
      <w:pPr>
        <w:pStyle w:val="NoSpacing"/>
        <w:rPr>
          <w:ins w:id="485" w:author="Kenneth Kon" w:date="2015-03-10T15:52:00Z"/>
        </w:rPr>
        <w:pPrChange w:id="486" w:author="Kenneth Kon" w:date="2015-03-10T15:52:00Z">
          <w:pPr/>
        </w:pPrChange>
      </w:pPr>
    </w:p>
    <w:p w:rsidR="007455EB" w:rsidRDefault="00BC61AE" w:rsidP="007455EB">
      <w:pPr>
        <w:pStyle w:val="NoSpacing"/>
        <w:rPr>
          <w:ins w:id="487" w:author="Kenneth Kon" w:date="2015-03-10T15:52:00Z"/>
        </w:rPr>
        <w:pPrChange w:id="488" w:author="Kenneth Kon" w:date="2015-03-10T15:52:00Z">
          <w:pPr/>
        </w:pPrChange>
      </w:pPr>
      <w:ins w:id="489" w:author="Kenneth Kon" w:date="2015-03-10T15:52:00Z">
        <w:r w:rsidRPr="00181F8B">
          <w:t xml:space="preserve">public interface </w:t>
        </w:r>
        <w:proofErr w:type="spellStart"/>
        <w:r w:rsidRPr="00181F8B">
          <w:t>UserDao</w:t>
        </w:r>
        <w:proofErr w:type="spellEnd"/>
        <w:r w:rsidRPr="00181F8B">
          <w:t xml:space="preserve"> {</w:t>
        </w:r>
      </w:ins>
    </w:p>
    <w:p w:rsidR="007455EB" w:rsidRDefault="007455EB" w:rsidP="007455EB">
      <w:pPr>
        <w:pStyle w:val="NoSpacing"/>
        <w:rPr>
          <w:ins w:id="490" w:author="Kenneth Kon" w:date="2015-03-10T15:52:00Z"/>
        </w:rPr>
        <w:pPrChange w:id="491" w:author="Kenneth Kon" w:date="2015-03-10T15:52:00Z">
          <w:pPr/>
        </w:pPrChange>
      </w:pPr>
    </w:p>
    <w:p w:rsidR="007455EB" w:rsidRDefault="00BC61AE" w:rsidP="007455EB">
      <w:pPr>
        <w:pStyle w:val="NoSpacing"/>
        <w:rPr>
          <w:ins w:id="492" w:author="Kenneth Kon" w:date="2015-03-10T15:52:00Z"/>
        </w:rPr>
        <w:pPrChange w:id="493" w:author="Kenneth Kon" w:date="2015-03-10T15:52:00Z">
          <w:pPr/>
        </w:pPrChange>
      </w:pPr>
      <w:ins w:id="494" w:author="Kenneth Kon" w:date="2015-03-10T15:52:00Z">
        <w:r w:rsidRPr="00181F8B">
          <w:tab/>
          <w:t xml:space="preserve">public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ins>
    </w:p>
    <w:p w:rsidR="007455EB" w:rsidRDefault="00BC61AE" w:rsidP="007455EB">
      <w:pPr>
        <w:pStyle w:val="NoSpacing"/>
        <w:rPr>
          <w:ins w:id="495" w:author="Kenneth Kon" w:date="2015-03-10T15:52:00Z"/>
        </w:rPr>
        <w:pPrChange w:id="496" w:author="Kenneth Kon" w:date="2015-03-10T15:52:00Z">
          <w:pPr/>
        </w:pPrChange>
      </w:pPr>
      <w:ins w:id="497" w:author="Kenneth Kon" w:date="2015-03-10T15:52:00Z">
        <w:r w:rsidRPr="00181F8B">
          <w:tab/>
          <w:t xml:space="preserve">public String </w:t>
        </w:r>
        <w:proofErr w:type="spellStart"/>
        <w:r w:rsidRPr="00181F8B">
          <w:t>getCurrentlyAuthenticatedUserName</w:t>
        </w:r>
        <w:proofErr w:type="spellEnd"/>
        <w:r w:rsidRPr="00181F8B">
          <w:t xml:space="preserve">(); </w:t>
        </w:r>
      </w:ins>
    </w:p>
    <w:p w:rsidR="007455EB" w:rsidRDefault="00BC61AE" w:rsidP="007455EB">
      <w:pPr>
        <w:pStyle w:val="NoSpacing"/>
        <w:rPr>
          <w:ins w:id="498" w:author="Kenneth Kon" w:date="2015-03-10T15:52:00Z"/>
        </w:rPr>
        <w:pPrChange w:id="499" w:author="Kenneth Kon" w:date="2015-03-10T15:52:00Z">
          <w:pPr/>
        </w:pPrChange>
      </w:pPr>
      <w:ins w:id="500" w:author="Kenneth Kon" w:date="2015-03-10T15:52:00Z">
        <w:r w:rsidRPr="00181F8B">
          <w:tab/>
          <w:t xml:space="preserve">public User </w:t>
        </w:r>
        <w:proofErr w:type="spellStart"/>
        <w:r w:rsidRPr="00181F8B">
          <w:t>getUserByToken</w:t>
        </w:r>
        <w:proofErr w:type="spellEnd"/>
        <w:r w:rsidRPr="00181F8B">
          <w:t>(String token);</w:t>
        </w:r>
      </w:ins>
    </w:p>
    <w:p w:rsidR="007455EB" w:rsidRDefault="00BC61AE" w:rsidP="007455EB">
      <w:pPr>
        <w:pStyle w:val="NoSpacing"/>
        <w:rPr>
          <w:ins w:id="501" w:author="Kenneth Kon" w:date="2015-03-10T15:52:00Z"/>
        </w:rPr>
        <w:pPrChange w:id="502" w:author="Kenneth Kon" w:date="2015-03-10T15:52:00Z">
          <w:pPr/>
        </w:pPrChange>
      </w:pPr>
      <w:ins w:id="503" w:author="Kenneth Kon" w:date="2015-03-10T15:52:00Z">
        <w:r w:rsidRPr="00181F8B">
          <w:tab/>
          <w:t xml:space="preserve">public String </w:t>
        </w:r>
        <w:proofErr w:type="spellStart"/>
        <w:r w:rsidRPr="00181F8B">
          <w:t>storeToken</w:t>
        </w:r>
        <w:proofErr w:type="spellEnd"/>
        <w:r w:rsidRPr="00181F8B">
          <w:t xml:space="preserve">(Long </w:t>
        </w:r>
        <w:proofErr w:type="spellStart"/>
        <w:r w:rsidRPr="00181F8B">
          <w:t>userId</w:t>
        </w:r>
        <w:proofErr w:type="spellEnd"/>
        <w:r w:rsidRPr="00181F8B">
          <w:t>);</w:t>
        </w:r>
      </w:ins>
    </w:p>
    <w:p w:rsidR="007455EB" w:rsidRDefault="00BC61AE" w:rsidP="007455EB">
      <w:pPr>
        <w:pStyle w:val="NoSpacing"/>
        <w:rPr>
          <w:ins w:id="504" w:author="Kenneth Kon" w:date="2015-03-10T15:52:00Z"/>
        </w:rPr>
        <w:pPrChange w:id="505" w:author="Kenneth Kon" w:date="2015-03-10T15:52:00Z">
          <w:pPr/>
        </w:pPrChange>
      </w:pPr>
      <w:ins w:id="506" w:author="Kenneth Kon" w:date="2015-03-10T15:52:00Z">
        <w:r w:rsidRPr="00181F8B">
          <w:t xml:space="preserve">    public List&lt;User&gt; </w:t>
        </w:r>
        <w:proofErr w:type="spellStart"/>
        <w:r w:rsidRPr="00181F8B">
          <w:t>getAll</w:t>
        </w:r>
        <w:proofErr w:type="spellEnd"/>
        <w:r w:rsidRPr="00181F8B">
          <w:t xml:space="preserve">(); </w:t>
        </w:r>
      </w:ins>
    </w:p>
    <w:p w:rsidR="007455EB" w:rsidRDefault="00BC61AE" w:rsidP="007455EB">
      <w:pPr>
        <w:pStyle w:val="NoSpacing"/>
        <w:rPr>
          <w:ins w:id="507" w:author="Kenneth Kon" w:date="2015-03-10T15:52:00Z"/>
        </w:rPr>
        <w:pPrChange w:id="508" w:author="Kenneth Kon" w:date="2015-03-10T15:52:00Z">
          <w:pPr/>
        </w:pPrChange>
      </w:pPr>
      <w:ins w:id="509" w:author="Kenneth Kon" w:date="2015-03-10T15:52:00Z">
        <w:r w:rsidRPr="00181F8B">
          <w:t xml:space="preserve">    public void </w:t>
        </w:r>
        <w:proofErr w:type="spellStart"/>
        <w:r w:rsidRPr="00181F8B">
          <w:t>addUser</w:t>
        </w:r>
        <w:proofErr w:type="spellEnd"/>
        <w:r w:rsidRPr="00181F8B">
          <w:t>(User user);</w:t>
        </w:r>
      </w:ins>
    </w:p>
    <w:p w:rsidR="007455EB" w:rsidRDefault="00BC61AE" w:rsidP="007455EB">
      <w:pPr>
        <w:pStyle w:val="NoSpacing"/>
        <w:rPr>
          <w:ins w:id="510" w:author="Kenneth Kon" w:date="2015-03-10T15:52:00Z"/>
        </w:rPr>
        <w:pPrChange w:id="511" w:author="Kenneth Kon" w:date="2015-03-10T15:52:00Z">
          <w:pPr/>
        </w:pPrChange>
      </w:pPr>
      <w:ins w:id="512" w:author="Kenneth Kon" w:date="2015-03-10T15:52:00Z">
        <w:r w:rsidRPr="00181F8B">
          <w:tab/>
          <w:t xml:space="preserve">public void </w:t>
        </w:r>
        <w:proofErr w:type="spellStart"/>
        <w:r w:rsidRPr="00181F8B">
          <w:t>updateUser</w:t>
        </w:r>
        <w:proofErr w:type="spellEnd"/>
        <w:r w:rsidRPr="00181F8B">
          <w:t>(User user);</w:t>
        </w:r>
      </w:ins>
    </w:p>
    <w:p w:rsidR="007455EB" w:rsidRDefault="00BC61AE" w:rsidP="007455EB">
      <w:pPr>
        <w:pStyle w:val="NoSpacing"/>
        <w:rPr>
          <w:ins w:id="513" w:author="Kenneth Kon" w:date="2015-03-10T15:52:00Z"/>
        </w:rPr>
        <w:pPrChange w:id="514" w:author="Kenneth Kon" w:date="2015-03-10T15:52:00Z">
          <w:pPr/>
        </w:pPrChange>
      </w:pPr>
      <w:ins w:id="515" w:author="Kenneth Kon" w:date="2015-03-10T15:52:00Z">
        <w:r w:rsidRPr="00181F8B">
          <w:tab/>
          <w:t xml:space="preserve">public void </w:t>
        </w:r>
        <w:proofErr w:type="spellStart"/>
        <w:r w:rsidRPr="00181F8B">
          <w:t>deleteUserById</w:t>
        </w:r>
        <w:proofErr w:type="spellEnd"/>
        <w:r w:rsidRPr="00181F8B">
          <w:t>(Long id);</w:t>
        </w:r>
      </w:ins>
    </w:p>
    <w:p w:rsidR="007455EB" w:rsidRDefault="00BC61AE" w:rsidP="007455EB">
      <w:pPr>
        <w:pStyle w:val="NoSpacing"/>
        <w:rPr>
          <w:ins w:id="516" w:author="Kenneth Kon" w:date="2015-03-10T15:52:00Z"/>
        </w:rPr>
        <w:pPrChange w:id="517" w:author="Kenneth Kon" w:date="2015-03-10T15:52:00Z">
          <w:pPr/>
        </w:pPrChange>
      </w:pPr>
      <w:ins w:id="518" w:author="Kenneth Kon" w:date="2015-03-10T15:52:00Z">
        <w:r w:rsidRPr="00181F8B">
          <w:tab/>
          <w:t xml:space="preserve">public User </w:t>
        </w:r>
        <w:proofErr w:type="spellStart"/>
        <w:r w:rsidRPr="00181F8B">
          <w:t>getUserByUserName</w:t>
        </w:r>
        <w:proofErr w:type="spellEnd"/>
        <w:r w:rsidRPr="00181F8B">
          <w:t xml:space="preserve">(String </w:t>
        </w:r>
        <w:proofErr w:type="spellStart"/>
        <w:r w:rsidRPr="00181F8B">
          <w:t>userName</w:t>
        </w:r>
        <w:proofErr w:type="spellEnd"/>
        <w:r w:rsidRPr="00181F8B">
          <w:t>);</w:t>
        </w:r>
      </w:ins>
    </w:p>
    <w:p w:rsidR="007455EB" w:rsidRDefault="00BC61AE" w:rsidP="007455EB">
      <w:pPr>
        <w:pStyle w:val="NoSpacing"/>
        <w:rPr>
          <w:ins w:id="519" w:author="Kenneth Kon" w:date="2015-03-10T15:52:00Z"/>
        </w:rPr>
        <w:pPrChange w:id="520" w:author="Kenneth Kon" w:date="2015-03-10T15:52:00Z">
          <w:pPr/>
        </w:pPrChange>
      </w:pPr>
      <w:ins w:id="521" w:author="Kenneth Kon" w:date="2015-03-10T15:52:00Z">
        <w:r w:rsidRPr="00181F8B">
          <w:tab/>
          <w:t xml:space="preserve">public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ins>
    </w:p>
    <w:p w:rsidR="007455EB" w:rsidRDefault="00BC61AE" w:rsidP="007455EB">
      <w:pPr>
        <w:pStyle w:val="NoSpacing"/>
        <w:rPr>
          <w:ins w:id="522" w:author="Kenneth Kon" w:date="2015-03-10T15:52:00Z"/>
        </w:rPr>
        <w:pPrChange w:id="523" w:author="Kenneth Kon" w:date="2015-03-10T15:52:00Z">
          <w:pPr/>
        </w:pPrChange>
      </w:pPr>
      <w:ins w:id="524" w:author="Kenneth Kon" w:date="2015-03-10T15:52:00Z">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ins>
    </w:p>
    <w:p w:rsidR="007455EB" w:rsidRDefault="00BC61AE" w:rsidP="007455EB">
      <w:pPr>
        <w:pStyle w:val="NoSpacing"/>
        <w:rPr>
          <w:ins w:id="525" w:author="Kenneth Kon" w:date="2015-03-10T15:52:00Z"/>
        </w:rPr>
        <w:pPrChange w:id="526" w:author="Kenneth Kon" w:date="2015-03-10T15:52:00Z">
          <w:pPr/>
        </w:pPrChange>
      </w:pPr>
      <w:ins w:id="527" w:author="Kenneth Kon" w:date="2015-03-10T15:52:00Z">
        <w:r w:rsidRPr="00181F8B">
          <w:tab/>
          <w:t xml:space="preserve">public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ins>
    </w:p>
    <w:p w:rsidR="007455EB" w:rsidRDefault="00BC61AE" w:rsidP="007455EB">
      <w:pPr>
        <w:pStyle w:val="NoSpacing"/>
        <w:rPr>
          <w:ins w:id="528" w:author="Kenneth Kon" w:date="2015-03-10T15:52:00Z"/>
        </w:rPr>
        <w:pPrChange w:id="529" w:author="Kenneth Kon" w:date="2015-03-10T15:52:00Z">
          <w:pPr/>
        </w:pPrChange>
      </w:pPr>
      <w:ins w:id="530" w:author="Kenneth Kon" w:date="2015-03-10T15:52:00Z">
        <w:r w:rsidRPr="00181F8B">
          <w:tab/>
          <w:t xml:space="preserve">public User </w:t>
        </w:r>
        <w:proofErr w:type="spellStart"/>
        <w:r w:rsidRPr="00181F8B">
          <w:t>getUserById</w:t>
        </w:r>
        <w:proofErr w:type="spellEnd"/>
        <w:r w:rsidRPr="00181F8B">
          <w:t xml:space="preserve">(long </w:t>
        </w:r>
        <w:proofErr w:type="spellStart"/>
        <w:r w:rsidRPr="00181F8B">
          <w:t>userId</w:t>
        </w:r>
        <w:proofErr w:type="spellEnd"/>
        <w:r w:rsidRPr="00181F8B">
          <w:t>);</w:t>
        </w:r>
      </w:ins>
    </w:p>
    <w:p w:rsidR="007455EB" w:rsidRDefault="00BC61AE" w:rsidP="007455EB">
      <w:pPr>
        <w:pStyle w:val="NoSpacing"/>
        <w:rPr>
          <w:ins w:id="531" w:author="Kenneth Kon" w:date="2015-03-10T15:52:00Z"/>
        </w:rPr>
        <w:pPrChange w:id="532" w:author="Kenneth Kon" w:date="2015-03-10T15:52:00Z">
          <w:pPr/>
        </w:pPrChange>
      </w:pPr>
      <w:ins w:id="533" w:author="Kenneth Kon" w:date="2015-03-10T15:52:00Z">
        <w:r w:rsidRPr="00181F8B">
          <w:tab/>
          <w:t xml:space="preserve">public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ins>
    </w:p>
    <w:p w:rsidR="007455EB" w:rsidRDefault="007455EB" w:rsidP="007455EB">
      <w:pPr>
        <w:pStyle w:val="NoSpacing"/>
        <w:rPr>
          <w:ins w:id="534" w:author="Kenneth Kon" w:date="2015-03-10T15:52:00Z"/>
        </w:rPr>
        <w:pPrChange w:id="535" w:author="Kenneth Kon" w:date="2015-03-10T15:52:00Z">
          <w:pPr/>
        </w:pPrChange>
      </w:pPr>
    </w:p>
    <w:p w:rsidR="007455EB" w:rsidRDefault="00BC61AE" w:rsidP="007455EB">
      <w:pPr>
        <w:pStyle w:val="NoSpacing"/>
        <w:rPr>
          <w:ins w:id="536" w:author="Kenneth Kon" w:date="2015-03-10T15:52:00Z"/>
        </w:rPr>
        <w:pPrChange w:id="537" w:author="Kenneth Kon" w:date="2015-03-10T15:52:00Z">
          <w:pPr/>
        </w:pPrChange>
      </w:pPr>
      <w:ins w:id="538" w:author="Kenneth Kon" w:date="2015-03-10T15:52:00Z">
        <w:r w:rsidRPr="00181F8B">
          <w:t>}</w:t>
        </w:r>
      </w:ins>
    </w:p>
    <w:p w:rsidR="007455EB" w:rsidRDefault="007455EB" w:rsidP="007455EB">
      <w:pPr>
        <w:pStyle w:val="NoSpacing"/>
        <w:rPr>
          <w:ins w:id="539" w:author="Kenneth Kon" w:date="2015-03-10T15:52:00Z"/>
        </w:rPr>
        <w:pPrChange w:id="540" w:author="Kenneth Kon" w:date="2015-03-10T15:52:00Z">
          <w:pPr/>
        </w:pPrChange>
      </w:pPr>
    </w:p>
    <w:p w:rsidR="007455EB" w:rsidRDefault="00BC61AE" w:rsidP="007455EB">
      <w:pPr>
        <w:pStyle w:val="NoSpacing"/>
        <w:rPr>
          <w:ins w:id="541" w:author="Kenneth Kon" w:date="2015-03-10T15:52:00Z"/>
        </w:rPr>
        <w:pPrChange w:id="542" w:author="Kenneth Kon" w:date="2015-03-10T15:52:00Z">
          <w:pPr/>
        </w:pPrChange>
      </w:pPr>
      <w:ins w:id="543" w:author="Kenneth Kon" w:date="2015-03-10T15:52:00Z">
        <w:r>
          <w:t xml:space="preserve">package </w:t>
        </w:r>
        <w:proofErr w:type="spellStart"/>
        <w:r>
          <w:t>com.virtual.queue.service</w:t>
        </w:r>
        <w:proofErr w:type="spellEnd"/>
        <w:r>
          <w:t>;</w:t>
        </w:r>
      </w:ins>
    </w:p>
    <w:p w:rsidR="007455EB" w:rsidRDefault="007455EB" w:rsidP="007455EB">
      <w:pPr>
        <w:pStyle w:val="NoSpacing"/>
        <w:rPr>
          <w:ins w:id="544" w:author="Kenneth Kon" w:date="2015-03-10T15:52:00Z"/>
        </w:rPr>
        <w:pPrChange w:id="545" w:author="Kenneth Kon" w:date="2015-03-10T15:52:00Z">
          <w:pPr/>
        </w:pPrChange>
      </w:pPr>
    </w:p>
    <w:p w:rsidR="007455EB" w:rsidRDefault="00BC61AE" w:rsidP="007455EB">
      <w:pPr>
        <w:pStyle w:val="NoSpacing"/>
        <w:rPr>
          <w:ins w:id="546" w:author="Kenneth Kon" w:date="2015-03-10T15:52:00Z"/>
        </w:rPr>
        <w:pPrChange w:id="547" w:author="Kenneth Kon" w:date="2015-03-10T15:52:00Z">
          <w:pPr/>
        </w:pPrChange>
      </w:pPr>
      <w:ins w:id="548" w:author="Kenneth Kon" w:date="2015-03-10T15:52:00Z">
        <w:r>
          <w:t xml:space="preserve">import </w:t>
        </w:r>
        <w:proofErr w:type="spellStart"/>
        <w:r>
          <w:t>java.util.List</w:t>
        </w:r>
        <w:proofErr w:type="spellEnd"/>
        <w:r>
          <w:t>;</w:t>
        </w:r>
      </w:ins>
    </w:p>
    <w:p w:rsidR="007455EB" w:rsidRDefault="007455EB" w:rsidP="007455EB">
      <w:pPr>
        <w:pStyle w:val="NoSpacing"/>
        <w:rPr>
          <w:ins w:id="549" w:author="Kenneth Kon" w:date="2015-03-10T15:52:00Z"/>
        </w:rPr>
        <w:pPrChange w:id="550" w:author="Kenneth Kon" w:date="2015-03-10T15:52:00Z">
          <w:pPr/>
        </w:pPrChange>
      </w:pPr>
    </w:p>
    <w:p w:rsidR="007455EB" w:rsidRDefault="00BC61AE" w:rsidP="007455EB">
      <w:pPr>
        <w:pStyle w:val="NoSpacing"/>
        <w:rPr>
          <w:ins w:id="551" w:author="Kenneth Kon" w:date="2015-03-10T15:52:00Z"/>
        </w:rPr>
        <w:pPrChange w:id="552" w:author="Kenneth Kon" w:date="2015-03-10T15:52:00Z">
          <w:pPr/>
        </w:pPrChange>
      </w:pPr>
      <w:ins w:id="553" w:author="Kenneth Kon" w:date="2015-03-10T15:52:00Z">
        <w:r>
          <w:t xml:space="preserve">import </w:t>
        </w:r>
        <w:proofErr w:type="spellStart"/>
        <w:r>
          <w:t>com.virtual.queue.beans.User</w:t>
        </w:r>
        <w:proofErr w:type="spellEnd"/>
        <w:r>
          <w:t>;</w:t>
        </w:r>
      </w:ins>
    </w:p>
    <w:p w:rsidR="007455EB" w:rsidRDefault="00BC61AE" w:rsidP="007455EB">
      <w:pPr>
        <w:pStyle w:val="NoSpacing"/>
        <w:rPr>
          <w:ins w:id="554" w:author="Kenneth Kon" w:date="2015-03-10T15:52:00Z"/>
        </w:rPr>
        <w:pPrChange w:id="555" w:author="Kenneth Kon" w:date="2015-03-10T15:52:00Z">
          <w:pPr/>
        </w:pPrChange>
      </w:pPr>
      <w:ins w:id="556" w:author="Kenneth Kon" w:date="2015-03-10T15:52:00Z">
        <w:r>
          <w:t xml:space="preserve">import </w:t>
        </w:r>
        <w:proofErr w:type="spellStart"/>
        <w:r>
          <w:t>com.virtual.queue.request.UserPasswordResetRequest</w:t>
        </w:r>
        <w:proofErr w:type="spellEnd"/>
        <w:r>
          <w:t>;</w:t>
        </w:r>
      </w:ins>
    </w:p>
    <w:p w:rsidR="007455EB" w:rsidRDefault="007455EB" w:rsidP="007455EB">
      <w:pPr>
        <w:pStyle w:val="NoSpacing"/>
        <w:rPr>
          <w:ins w:id="557" w:author="Kenneth Kon" w:date="2015-03-10T15:52:00Z"/>
        </w:rPr>
        <w:pPrChange w:id="558" w:author="Kenneth Kon" w:date="2015-03-10T15:52:00Z">
          <w:pPr/>
        </w:pPrChange>
      </w:pPr>
    </w:p>
    <w:p w:rsidR="007455EB" w:rsidRDefault="00BC61AE" w:rsidP="007455EB">
      <w:pPr>
        <w:pStyle w:val="NoSpacing"/>
        <w:rPr>
          <w:ins w:id="559" w:author="Kenneth Kon" w:date="2015-03-10T15:52:00Z"/>
        </w:rPr>
        <w:pPrChange w:id="560" w:author="Kenneth Kon" w:date="2015-03-10T15:52:00Z">
          <w:pPr/>
        </w:pPrChange>
      </w:pPr>
      <w:ins w:id="561" w:author="Kenneth Kon" w:date="2015-03-10T15:52:00Z">
        <w:r>
          <w:t xml:space="preserve"> </w:t>
        </w:r>
      </w:ins>
    </w:p>
    <w:p w:rsidR="007455EB" w:rsidRDefault="007455EB" w:rsidP="007455EB">
      <w:pPr>
        <w:pStyle w:val="NoSpacing"/>
        <w:rPr>
          <w:ins w:id="562" w:author="Kenneth Kon" w:date="2015-03-10T15:52:00Z"/>
        </w:rPr>
        <w:pPrChange w:id="563" w:author="Kenneth Kon" w:date="2015-03-10T15:52:00Z">
          <w:pPr/>
        </w:pPrChange>
      </w:pPr>
    </w:p>
    <w:p w:rsidR="007455EB" w:rsidRDefault="00BC61AE" w:rsidP="007455EB">
      <w:pPr>
        <w:pStyle w:val="NoSpacing"/>
        <w:rPr>
          <w:ins w:id="564" w:author="Kenneth Kon" w:date="2015-03-10T15:52:00Z"/>
        </w:rPr>
        <w:pPrChange w:id="565" w:author="Kenneth Kon" w:date="2015-03-10T15:52:00Z">
          <w:pPr/>
        </w:pPrChange>
      </w:pPr>
      <w:ins w:id="566" w:author="Kenneth Kon" w:date="2015-03-10T15:52:00Z">
        <w:r>
          <w:t xml:space="preserve">public interface </w:t>
        </w:r>
        <w:proofErr w:type="spellStart"/>
        <w:r>
          <w:t>UserService</w:t>
        </w:r>
        <w:proofErr w:type="spellEnd"/>
        <w:r>
          <w:t xml:space="preserve"> {</w:t>
        </w:r>
      </w:ins>
    </w:p>
    <w:p w:rsidR="007455EB" w:rsidRDefault="00BC61AE" w:rsidP="007455EB">
      <w:pPr>
        <w:pStyle w:val="NoSpacing"/>
        <w:rPr>
          <w:ins w:id="567" w:author="Kenneth Kon" w:date="2015-03-10T15:52:00Z"/>
        </w:rPr>
        <w:pPrChange w:id="568" w:author="Kenneth Kon" w:date="2015-03-10T15:52:00Z">
          <w:pPr/>
        </w:pPrChange>
      </w:pPr>
      <w:ins w:id="569" w:author="Kenneth Kon" w:date="2015-03-10T15:52:00Z">
        <w:r>
          <w:tab/>
          <w:t xml:space="preserve"> </w:t>
        </w:r>
      </w:ins>
    </w:p>
    <w:p w:rsidR="007455EB" w:rsidRDefault="00BC61AE" w:rsidP="007455EB">
      <w:pPr>
        <w:pStyle w:val="NoSpacing"/>
        <w:rPr>
          <w:ins w:id="570" w:author="Kenneth Kon" w:date="2015-03-10T15:52:00Z"/>
        </w:rPr>
        <w:pPrChange w:id="571" w:author="Kenneth Kon" w:date="2015-03-10T15:52:00Z">
          <w:pPr/>
        </w:pPrChange>
      </w:pPr>
      <w:ins w:id="572" w:author="Kenneth Kon" w:date="2015-03-10T15:52:00Z">
        <w:r>
          <w:tab/>
        </w:r>
        <w:r>
          <w:tab/>
          <w:t xml:space="preserve">public User </w:t>
        </w:r>
        <w:proofErr w:type="spellStart"/>
        <w:r>
          <w:t>getUser</w:t>
        </w:r>
        <w:proofErr w:type="spellEnd"/>
        <w:r>
          <w:t xml:space="preserve">(String username, String </w:t>
        </w:r>
        <w:proofErr w:type="spellStart"/>
        <w:r>
          <w:t>passwd</w:t>
        </w:r>
        <w:proofErr w:type="spellEnd"/>
        <w:r>
          <w:t xml:space="preserve">); </w:t>
        </w:r>
      </w:ins>
    </w:p>
    <w:p w:rsidR="007455EB" w:rsidRDefault="00BC61AE" w:rsidP="007455EB">
      <w:pPr>
        <w:pStyle w:val="NoSpacing"/>
        <w:rPr>
          <w:ins w:id="573" w:author="Kenneth Kon" w:date="2015-03-10T15:52:00Z"/>
        </w:rPr>
        <w:pPrChange w:id="574" w:author="Kenneth Kon" w:date="2015-03-10T15:52:00Z">
          <w:pPr/>
        </w:pPrChange>
      </w:pPr>
      <w:ins w:id="575" w:author="Kenneth Kon" w:date="2015-03-10T15:52:00Z">
        <w:r>
          <w:tab/>
        </w:r>
        <w:r>
          <w:tab/>
          <w:t xml:space="preserve">public String </w:t>
        </w:r>
        <w:proofErr w:type="spellStart"/>
        <w:r>
          <w:t>getCurrentlyAuthenticatedUserName</w:t>
        </w:r>
        <w:proofErr w:type="spellEnd"/>
        <w:r>
          <w:t xml:space="preserve">(); </w:t>
        </w:r>
      </w:ins>
    </w:p>
    <w:p w:rsidR="007455EB" w:rsidRDefault="00BC61AE" w:rsidP="007455EB">
      <w:pPr>
        <w:pStyle w:val="NoSpacing"/>
        <w:rPr>
          <w:ins w:id="576" w:author="Kenneth Kon" w:date="2015-03-10T15:52:00Z"/>
        </w:rPr>
        <w:pPrChange w:id="577" w:author="Kenneth Kon" w:date="2015-03-10T15:52:00Z">
          <w:pPr/>
        </w:pPrChange>
      </w:pPr>
      <w:ins w:id="578" w:author="Kenneth Kon" w:date="2015-03-10T15:52:00Z">
        <w:r>
          <w:tab/>
        </w:r>
        <w:r>
          <w:tab/>
          <w:t xml:space="preserve">public User </w:t>
        </w:r>
        <w:proofErr w:type="spellStart"/>
        <w:r>
          <w:t>getUserByToken</w:t>
        </w:r>
        <w:proofErr w:type="spellEnd"/>
        <w:r>
          <w:t>(String token);</w:t>
        </w:r>
      </w:ins>
    </w:p>
    <w:p w:rsidR="007455EB" w:rsidRDefault="00BC61AE" w:rsidP="007455EB">
      <w:pPr>
        <w:pStyle w:val="NoSpacing"/>
        <w:rPr>
          <w:ins w:id="579" w:author="Kenneth Kon" w:date="2015-03-10T15:52:00Z"/>
        </w:rPr>
        <w:pPrChange w:id="580" w:author="Kenneth Kon" w:date="2015-03-10T15:52:00Z">
          <w:pPr/>
        </w:pPrChange>
      </w:pPr>
      <w:ins w:id="581" w:author="Kenneth Kon" w:date="2015-03-10T15:52:00Z">
        <w:r>
          <w:tab/>
        </w:r>
        <w:r>
          <w:tab/>
          <w:t xml:space="preserve">public String </w:t>
        </w:r>
        <w:proofErr w:type="spellStart"/>
        <w:r>
          <w:t>storeToken</w:t>
        </w:r>
        <w:proofErr w:type="spellEnd"/>
        <w:r>
          <w:t xml:space="preserve">(long </w:t>
        </w:r>
        <w:proofErr w:type="spellStart"/>
        <w:r>
          <w:t>userId</w:t>
        </w:r>
        <w:proofErr w:type="spellEnd"/>
        <w:r>
          <w:t>);</w:t>
        </w:r>
      </w:ins>
    </w:p>
    <w:p w:rsidR="007455EB" w:rsidRDefault="00BC61AE" w:rsidP="007455EB">
      <w:pPr>
        <w:pStyle w:val="NoSpacing"/>
        <w:rPr>
          <w:ins w:id="582" w:author="Kenneth Kon" w:date="2015-03-10T15:52:00Z"/>
        </w:rPr>
        <w:pPrChange w:id="583" w:author="Kenneth Kon" w:date="2015-03-10T15:52:00Z">
          <w:pPr/>
        </w:pPrChange>
      </w:pPr>
      <w:ins w:id="584" w:author="Kenneth Kon" w:date="2015-03-10T15:52:00Z">
        <w:r>
          <w:t xml:space="preserve">        public List&lt;User&gt; </w:t>
        </w:r>
        <w:proofErr w:type="spellStart"/>
        <w:r>
          <w:t>getAll</w:t>
        </w:r>
        <w:proofErr w:type="spellEnd"/>
        <w:r>
          <w:t xml:space="preserve">(); </w:t>
        </w:r>
      </w:ins>
    </w:p>
    <w:p w:rsidR="007455EB" w:rsidRDefault="00BC61AE" w:rsidP="007455EB">
      <w:pPr>
        <w:pStyle w:val="NoSpacing"/>
        <w:rPr>
          <w:ins w:id="585" w:author="Kenneth Kon" w:date="2015-03-10T15:52:00Z"/>
        </w:rPr>
        <w:pPrChange w:id="586" w:author="Kenneth Kon" w:date="2015-03-10T15:52:00Z">
          <w:pPr/>
        </w:pPrChange>
      </w:pPr>
      <w:ins w:id="587" w:author="Kenneth Kon" w:date="2015-03-10T15:52:00Z">
        <w:r>
          <w:t xml:space="preserve">        public void </w:t>
        </w:r>
        <w:proofErr w:type="spellStart"/>
        <w:r>
          <w:t>addUser</w:t>
        </w:r>
        <w:proofErr w:type="spellEnd"/>
        <w:r>
          <w:t>(User user);</w:t>
        </w:r>
      </w:ins>
    </w:p>
    <w:p w:rsidR="007455EB" w:rsidRDefault="00BC61AE" w:rsidP="007455EB">
      <w:pPr>
        <w:pStyle w:val="NoSpacing"/>
        <w:rPr>
          <w:ins w:id="588" w:author="Kenneth Kon" w:date="2015-03-10T15:52:00Z"/>
        </w:rPr>
        <w:pPrChange w:id="589" w:author="Kenneth Kon" w:date="2015-03-10T15:52:00Z">
          <w:pPr/>
        </w:pPrChange>
      </w:pPr>
      <w:ins w:id="590" w:author="Kenneth Kon" w:date="2015-03-10T15:52:00Z">
        <w:r>
          <w:lastRenderedPageBreak/>
          <w:tab/>
        </w:r>
        <w:r>
          <w:tab/>
          <w:t xml:space="preserve">public void </w:t>
        </w:r>
        <w:proofErr w:type="spellStart"/>
        <w:r>
          <w:t>updateUser</w:t>
        </w:r>
        <w:proofErr w:type="spellEnd"/>
        <w:r>
          <w:t>(User user);</w:t>
        </w:r>
      </w:ins>
    </w:p>
    <w:p w:rsidR="007455EB" w:rsidRDefault="00BC61AE" w:rsidP="007455EB">
      <w:pPr>
        <w:pStyle w:val="NoSpacing"/>
        <w:rPr>
          <w:ins w:id="591" w:author="Kenneth Kon" w:date="2015-03-10T15:52:00Z"/>
        </w:rPr>
        <w:pPrChange w:id="592" w:author="Kenneth Kon" w:date="2015-03-10T15:52:00Z">
          <w:pPr/>
        </w:pPrChange>
      </w:pPr>
      <w:ins w:id="593" w:author="Kenneth Kon" w:date="2015-03-10T15:52:00Z">
        <w:r>
          <w:tab/>
        </w:r>
        <w:r>
          <w:tab/>
          <w:t xml:space="preserve">public void </w:t>
        </w:r>
        <w:proofErr w:type="spellStart"/>
        <w:r>
          <w:t>deleteUserById</w:t>
        </w:r>
        <w:proofErr w:type="spellEnd"/>
        <w:r>
          <w:t>(Long id);</w:t>
        </w:r>
      </w:ins>
    </w:p>
    <w:p w:rsidR="007455EB" w:rsidRDefault="00BC61AE" w:rsidP="007455EB">
      <w:pPr>
        <w:pStyle w:val="NoSpacing"/>
        <w:rPr>
          <w:ins w:id="594" w:author="Kenneth Kon" w:date="2015-03-10T15:52:00Z"/>
        </w:rPr>
        <w:pPrChange w:id="595" w:author="Kenneth Kon" w:date="2015-03-10T15:52:00Z">
          <w:pPr/>
        </w:pPrChange>
      </w:pPr>
      <w:ins w:id="596" w:author="Kenneth Kon" w:date="2015-03-10T15:52:00Z">
        <w:r>
          <w:tab/>
        </w:r>
        <w:r>
          <w:tab/>
          <w:t xml:space="preserve">public User </w:t>
        </w:r>
        <w:proofErr w:type="spellStart"/>
        <w:r>
          <w:t>getUserByUserName</w:t>
        </w:r>
        <w:proofErr w:type="spellEnd"/>
        <w:r>
          <w:t xml:space="preserve">(String </w:t>
        </w:r>
        <w:proofErr w:type="spellStart"/>
        <w:r>
          <w:t>userName</w:t>
        </w:r>
        <w:proofErr w:type="spellEnd"/>
        <w:r>
          <w:t>);</w:t>
        </w:r>
      </w:ins>
    </w:p>
    <w:p w:rsidR="007455EB" w:rsidRDefault="00BC61AE" w:rsidP="007455EB">
      <w:pPr>
        <w:pStyle w:val="NoSpacing"/>
        <w:rPr>
          <w:ins w:id="597" w:author="Kenneth Kon" w:date="2015-03-10T15:52:00Z"/>
        </w:rPr>
        <w:pPrChange w:id="598" w:author="Kenneth Kon" w:date="2015-03-10T15:52:00Z">
          <w:pPr/>
        </w:pPrChange>
      </w:pPr>
      <w:ins w:id="599" w:author="Kenneth Kon" w:date="2015-03-10T15:52:00Z">
        <w:r>
          <w:tab/>
        </w:r>
        <w:r>
          <w:tab/>
          <w:t xml:space="preserve">public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ins>
    </w:p>
    <w:p w:rsidR="007455EB" w:rsidRDefault="00BC61AE" w:rsidP="007455EB">
      <w:pPr>
        <w:pStyle w:val="NoSpacing"/>
        <w:rPr>
          <w:ins w:id="600" w:author="Kenneth Kon" w:date="2015-03-10T15:52:00Z"/>
        </w:rPr>
        <w:pPrChange w:id="601" w:author="Kenneth Kon" w:date="2015-03-10T15:52:00Z">
          <w:pPr/>
        </w:pPrChange>
      </w:pPr>
      <w:ins w:id="602" w:author="Kenneth Kon" w:date="2015-03-10T15:52:00Z">
        <w:r>
          <w:tab/>
        </w:r>
        <w:r>
          <w:tab/>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ins>
    </w:p>
    <w:p w:rsidR="007455EB" w:rsidRDefault="00BC61AE" w:rsidP="007455EB">
      <w:pPr>
        <w:pStyle w:val="NoSpacing"/>
        <w:rPr>
          <w:ins w:id="603" w:author="Kenneth Kon" w:date="2015-03-10T15:52:00Z"/>
        </w:rPr>
        <w:pPrChange w:id="604" w:author="Kenneth Kon" w:date="2015-03-10T15:52:00Z">
          <w:pPr/>
        </w:pPrChange>
      </w:pPr>
      <w:ins w:id="605" w:author="Kenneth Kon" w:date="2015-03-10T15:52:00Z">
        <w:r>
          <w:t>}</w:t>
        </w:r>
      </w:ins>
    </w:p>
    <w:p w:rsidR="007455EB" w:rsidRDefault="007455EB" w:rsidP="007455EB">
      <w:pPr>
        <w:pStyle w:val="NoSpacing"/>
        <w:rPr>
          <w:ins w:id="606" w:author="Kenneth Kon" w:date="2015-03-10T15:52:00Z"/>
        </w:rPr>
        <w:pPrChange w:id="607" w:author="Kenneth Kon" w:date="2015-03-10T15:52:00Z">
          <w:pPr/>
        </w:pPrChange>
      </w:pPr>
    </w:p>
    <w:p w:rsidR="007455EB" w:rsidRDefault="00BC61AE" w:rsidP="007455EB">
      <w:pPr>
        <w:pStyle w:val="NoSpacing"/>
        <w:rPr>
          <w:ins w:id="608" w:author="Kenneth Kon" w:date="2015-03-10T15:52:00Z"/>
        </w:rPr>
        <w:pPrChange w:id="609" w:author="Kenneth Kon" w:date="2015-03-10T15:52:00Z">
          <w:pPr/>
        </w:pPrChange>
      </w:pPr>
      <w:ins w:id="610" w:author="Kenneth Kon" w:date="2015-03-10T15:52:00Z">
        <w:r w:rsidRPr="00DF7FAB">
          <w:t xml:space="preserve">Class Interfaces (code) for the subsystem </w:t>
        </w:r>
        <w:r>
          <w:t>Queue Scheduler</w:t>
        </w:r>
        <w:r w:rsidRPr="00DF7FAB">
          <w:t>:</w:t>
        </w:r>
      </w:ins>
    </w:p>
    <w:p w:rsidR="007455EB" w:rsidRDefault="007455EB" w:rsidP="007455EB">
      <w:pPr>
        <w:pStyle w:val="NoSpacing"/>
        <w:rPr>
          <w:ins w:id="611" w:author="Kenneth Kon" w:date="2015-03-10T15:52:00Z"/>
          <w:rFonts w:eastAsiaTheme="minorEastAsia"/>
          <w:bCs/>
          <w:color w:val="7F0055"/>
        </w:rPr>
        <w:pPrChange w:id="612" w:author="Kenneth Kon" w:date="2015-03-10T15:52:00Z">
          <w:pPr>
            <w:widowControl w:val="0"/>
            <w:autoSpaceDE w:val="0"/>
            <w:autoSpaceDN w:val="0"/>
            <w:adjustRightInd w:val="0"/>
          </w:pPr>
        </w:pPrChange>
      </w:pPr>
    </w:p>
    <w:p w:rsidR="007455EB" w:rsidRDefault="00BC61AE" w:rsidP="007455EB">
      <w:pPr>
        <w:pStyle w:val="NoSpacing"/>
        <w:rPr>
          <w:ins w:id="613" w:author="Kenneth Kon" w:date="2015-03-10T15:52:00Z"/>
          <w:rFonts w:eastAsiaTheme="minorEastAsia"/>
        </w:rPr>
        <w:pPrChange w:id="614" w:author="Kenneth Kon" w:date="2015-03-10T15:52:00Z">
          <w:pPr>
            <w:widowControl w:val="0"/>
            <w:autoSpaceDE w:val="0"/>
            <w:autoSpaceDN w:val="0"/>
            <w:adjustRightInd w:val="0"/>
          </w:pPr>
        </w:pPrChange>
      </w:pPr>
      <w:ins w:id="615"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com.virtual.queue.service</w:t>
        </w:r>
        <w:proofErr w:type="spellEnd"/>
        <w:r w:rsidRPr="00181F8B">
          <w:rPr>
            <w:rFonts w:eastAsiaTheme="minorEastAsia"/>
            <w:color w:val="000000"/>
          </w:rPr>
          <w:t>;</w:t>
        </w:r>
      </w:ins>
    </w:p>
    <w:p w:rsidR="007455EB" w:rsidRDefault="007455EB" w:rsidP="007455EB">
      <w:pPr>
        <w:pStyle w:val="NoSpacing"/>
        <w:rPr>
          <w:ins w:id="616" w:author="Kenneth Kon" w:date="2015-03-10T15:52:00Z"/>
          <w:rFonts w:eastAsiaTheme="minorEastAsia"/>
        </w:rPr>
        <w:pPrChange w:id="617" w:author="Kenneth Kon" w:date="2015-03-10T15:52:00Z">
          <w:pPr>
            <w:widowControl w:val="0"/>
            <w:autoSpaceDE w:val="0"/>
            <w:autoSpaceDN w:val="0"/>
            <w:adjustRightInd w:val="0"/>
          </w:pPr>
        </w:pPrChange>
      </w:pPr>
    </w:p>
    <w:p w:rsidR="007455EB" w:rsidRDefault="00BC61AE" w:rsidP="007455EB">
      <w:pPr>
        <w:pStyle w:val="NoSpacing"/>
        <w:rPr>
          <w:ins w:id="618" w:author="Kenneth Kon" w:date="2015-03-10T15:52:00Z"/>
          <w:rFonts w:eastAsiaTheme="minorEastAsia"/>
        </w:rPr>
        <w:pPrChange w:id="619" w:author="Kenneth Kon" w:date="2015-03-10T15:52:00Z">
          <w:pPr>
            <w:widowControl w:val="0"/>
            <w:autoSpaceDE w:val="0"/>
            <w:autoSpaceDN w:val="0"/>
            <w:adjustRightInd w:val="0"/>
          </w:pPr>
        </w:pPrChange>
      </w:pPr>
      <w:ins w:id="620"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QueueService</w:t>
        </w:r>
        <w:proofErr w:type="spellEnd"/>
        <w:r w:rsidRPr="00181F8B">
          <w:rPr>
            <w:rFonts w:eastAsiaTheme="minorEastAsia"/>
            <w:color w:val="000000"/>
          </w:rPr>
          <w:t xml:space="preserve"> {</w:t>
        </w:r>
      </w:ins>
    </w:p>
    <w:p w:rsidR="007455EB" w:rsidRDefault="00BC61AE" w:rsidP="007455EB">
      <w:pPr>
        <w:pStyle w:val="NoSpacing"/>
        <w:rPr>
          <w:ins w:id="621" w:author="Kenneth Kon" w:date="2015-03-10T15:52:00Z"/>
          <w:rFonts w:eastAsiaTheme="minorEastAsia"/>
        </w:rPr>
        <w:pPrChange w:id="622" w:author="Kenneth Kon" w:date="2015-03-10T15:52:00Z">
          <w:pPr>
            <w:widowControl w:val="0"/>
            <w:autoSpaceDE w:val="0"/>
            <w:autoSpaceDN w:val="0"/>
            <w:adjustRightInd w:val="0"/>
          </w:pPr>
        </w:pPrChange>
      </w:pPr>
      <w:ins w:id="623" w:author="Kenneth Kon" w:date="2015-03-10T15:52:00Z">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removeUserFromQueue</w:t>
        </w:r>
        <w:proofErr w:type="spellEnd"/>
        <w:r w:rsidRPr="00181F8B">
          <w:rPr>
            <w:rFonts w:eastAsiaTheme="minorEastAsia"/>
            <w:color w:val="000000"/>
          </w:rPr>
          <w:t>(</w:t>
        </w:r>
        <w:r w:rsidRPr="00181F8B">
          <w:rPr>
            <w:rFonts w:eastAsiaTheme="minorEastAsia"/>
            <w:bCs/>
            <w:color w:val="7F0055"/>
          </w:rPr>
          <w:t>long</w:t>
        </w:r>
        <w:r w:rsidRPr="00181F8B">
          <w:rPr>
            <w:rFonts w:eastAsiaTheme="minorEastAsia"/>
            <w:color w:val="000000"/>
          </w:rPr>
          <w:t xml:space="preserve"> </w:t>
        </w:r>
        <w:proofErr w:type="spellStart"/>
        <w:r w:rsidRPr="00181F8B">
          <w:rPr>
            <w:rFonts w:eastAsiaTheme="minorEastAsia"/>
            <w:color w:val="6A3E3E"/>
          </w:rPr>
          <w:t>rideId</w:t>
        </w:r>
        <w:r w:rsidRPr="00181F8B">
          <w:rPr>
            <w:rFonts w:eastAsiaTheme="minorEastAsia"/>
            <w:color w:val="000000"/>
          </w:rPr>
          <w:t>,</w:t>
        </w:r>
        <w:r w:rsidRPr="00181F8B">
          <w:rPr>
            <w:rFonts w:eastAsiaTheme="minorEastAsia"/>
            <w:bCs/>
            <w:color w:val="7F0055"/>
          </w:rPr>
          <w:t>long</w:t>
        </w:r>
        <w:proofErr w:type="spellEnd"/>
        <w:r w:rsidRPr="00181F8B">
          <w:rPr>
            <w:rFonts w:eastAsiaTheme="minorEastAsia"/>
            <w:color w:val="000000"/>
          </w:rPr>
          <w:t xml:space="preserve"> </w:t>
        </w:r>
        <w:proofErr w:type="spellStart"/>
        <w:r w:rsidRPr="00181F8B">
          <w:rPr>
            <w:rFonts w:eastAsiaTheme="minorEastAsia"/>
            <w:color w:val="6A3E3E"/>
          </w:rPr>
          <w:t>userid</w:t>
        </w:r>
        <w:proofErr w:type="spellEnd"/>
        <w:r w:rsidRPr="00181F8B">
          <w:rPr>
            <w:rFonts w:eastAsiaTheme="minorEastAsia"/>
            <w:color w:val="000000"/>
          </w:rPr>
          <w:t>);</w:t>
        </w:r>
      </w:ins>
    </w:p>
    <w:p w:rsidR="007455EB" w:rsidRDefault="00BC61AE" w:rsidP="007455EB">
      <w:pPr>
        <w:pStyle w:val="NoSpacing"/>
        <w:rPr>
          <w:ins w:id="624" w:author="Kenneth Kon" w:date="2015-03-10T15:52:00Z"/>
          <w:rFonts w:eastAsiaTheme="minorEastAsia"/>
        </w:rPr>
        <w:pPrChange w:id="625" w:author="Kenneth Kon" w:date="2015-03-10T15:52:00Z">
          <w:pPr/>
        </w:pPrChange>
      </w:pPr>
      <w:ins w:id="626" w:author="Kenneth Kon" w:date="2015-03-10T15:52:00Z">
        <w:r w:rsidRPr="00181F8B">
          <w:rPr>
            <w:rFonts w:eastAsiaTheme="minorEastAsia"/>
            <w:bCs/>
            <w:color w:val="7F0055"/>
          </w:rPr>
          <w:t>public</w:t>
        </w:r>
        <w:r w:rsidRPr="00181F8B">
          <w:rPr>
            <w:rFonts w:eastAsiaTheme="minorEastAsia"/>
          </w:rPr>
          <w:t xml:space="preserve"> </w:t>
        </w:r>
        <w:proofErr w:type="spellStart"/>
        <w:r w:rsidRPr="00181F8B">
          <w:rPr>
            <w:rFonts w:eastAsiaTheme="minorEastAsia"/>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ins>
    </w:p>
    <w:p w:rsidR="007455EB" w:rsidRDefault="00BC61AE" w:rsidP="007455EB">
      <w:pPr>
        <w:pStyle w:val="NoSpacing"/>
        <w:rPr>
          <w:ins w:id="627" w:author="Kenneth Kon" w:date="2015-03-10T15:52:00Z"/>
          <w:rFonts w:eastAsiaTheme="minorEastAsia"/>
        </w:rPr>
        <w:pPrChange w:id="628" w:author="Kenneth Kon" w:date="2015-03-10T15:52:00Z">
          <w:pPr/>
        </w:pPrChange>
      </w:pPr>
      <w:ins w:id="629" w:author="Kenneth Kon" w:date="2015-03-10T15:52:00Z">
        <w:r w:rsidRPr="00181F8B">
          <w:rPr>
            <w:rFonts w:eastAsiaTheme="minorEastAsia"/>
          </w:rPr>
          <w:t>}</w:t>
        </w:r>
      </w:ins>
    </w:p>
    <w:p w:rsidR="007455EB" w:rsidRDefault="007455EB" w:rsidP="007455EB">
      <w:pPr>
        <w:pStyle w:val="NoSpacing"/>
        <w:rPr>
          <w:ins w:id="630" w:author="Kenneth Kon" w:date="2015-03-10T15:52:00Z"/>
        </w:rPr>
        <w:pPrChange w:id="631" w:author="Kenneth Kon" w:date="2015-03-10T15:52:00Z">
          <w:pPr/>
        </w:pPrChange>
      </w:pPr>
    </w:p>
    <w:p w:rsidR="007455EB" w:rsidRDefault="00BC61AE" w:rsidP="007455EB">
      <w:pPr>
        <w:pStyle w:val="NoSpacing"/>
        <w:rPr>
          <w:ins w:id="632" w:author="Kenneth Kon" w:date="2015-03-10T15:52:00Z"/>
        </w:rPr>
        <w:pPrChange w:id="633" w:author="Kenneth Kon" w:date="2015-03-10T15:52:00Z">
          <w:pPr/>
        </w:pPrChange>
      </w:pPr>
      <w:ins w:id="634" w:author="Kenneth Kon" w:date="2015-03-10T15:52:00Z">
        <w:r>
          <w:t xml:space="preserve">package </w:t>
        </w:r>
        <w:proofErr w:type="spellStart"/>
        <w:r>
          <w:t>com.virtual.queue.dao</w:t>
        </w:r>
        <w:proofErr w:type="spellEnd"/>
        <w:r>
          <w:t>;</w:t>
        </w:r>
      </w:ins>
    </w:p>
    <w:p w:rsidR="007455EB" w:rsidRDefault="007455EB" w:rsidP="007455EB">
      <w:pPr>
        <w:pStyle w:val="NoSpacing"/>
        <w:rPr>
          <w:ins w:id="635" w:author="Kenneth Kon" w:date="2015-03-10T15:52:00Z"/>
        </w:rPr>
        <w:pPrChange w:id="636" w:author="Kenneth Kon" w:date="2015-03-10T15:52:00Z">
          <w:pPr/>
        </w:pPrChange>
      </w:pPr>
    </w:p>
    <w:p w:rsidR="007455EB" w:rsidRDefault="00BC61AE" w:rsidP="007455EB">
      <w:pPr>
        <w:pStyle w:val="NoSpacing"/>
        <w:rPr>
          <w:ins w:id="637" w:author="Kenneth Kon" w:date="2015-03-10T15:52:00Z"/>
        </w:rPr>
        <w:pPrChange w:id="638" w:author="Kenneth Kon" w:date="2015-03-10T15:52:00Z">
          <w:pPr/>
        </w:pPrChange>
      </w:pPr>
      <w:ins w:id="639" w:author="Kenneth Kon" w:date="2015-03-10T15:52:00Z">
        <w:r>
          <w:t xml:space="preserve">import </w:t>
        </w:r>
        <w:proofErr w:type="spellStart"/>
        <w:r>
          <w:t>java.util.LinkedList</w:t>
        </w:r>
        <w:proofErr w:type="spellEnd"/>
        <w:r>
          <w:t>;</w:t>
        </w:r>
      </w:ins>
    </w:p>
    <w:p w:rsidR="007455EB" w:rsidRDefault="00BC61AE" w:rsidP="007455EB">
      <w:pPr>
        <w:pStyle w:val="NoSpacing"/>
        <w:rPr>
          <w:ins w:id="640" w:author="Kenneth Kon" w:date="2015-03-10T15:52:00Z"/>
        </w:rPr>
        <w:pPrChange w:id="641" w:author="Kenneth Kon" w:date="2015-03-10T15:52:00Z">
          <w:pPr/>
        </w:pPrChange>
      </w:pPr>
      <w:ins w:id="642" w:author="Kenneth Kon" w:date="2015-03-10T15:52:00Z">
        <w:r>
          <w:t xml:space="preserve">import </w:t>
        </w:r>
        <w:proofErr w:type="spellStart"/>
        <w:r>
          <w:t>java.util.List</w:t>
        </w:r>
        <w:proofErr w:type="spellEnd"/>
        <w:r>
          <w:t>;</w:t>
        </w:r>
      </w:ins>
    </w:p>
    <w:p w:rsidR="007455EB" w:rsidRDefault="007455EB" w:rsidP="007455EB">
      <w:pPr>
        <w:pStyle w:val="NoSpacing"/>
        <w:rPr>
          <w:ins w:id="643" w:author="Kenneth Kon" w:date="2015-03-10T15:52:00Z"/>
        </w:rPr>
        <w:pPrChange w:id="644" w:author="Kenneth Kon" w:date="2015-03-10T15:52:00Z">
          <w:pPr/>
        </w:pPrChange>
      </w:pPr>
    </w:p>
    <w:p w:rsidR="007455EB" w:rsidRDefault="00BC61AE" w:rsidP="007455EB">
      <w:pPr>
        <w:pStyle w:val="NoSpacing"/>
        <w:rPr>
          <w:ins w:id="645" w:author="Kenneth Kon" w:date="2015-03-10T15:52:00Z"/>
        </w:rPr>
        <w:pPrChange w:id="646" w:author="Kenneth Kon" w:date="2015-03-10T15:52:00Z">
          <w:pPr/>
        </w:pPrChange>
      </w:pPr>
      <w:ins w:id="647" w:author="Kenneth Kon" w:date="2015-03-10T15:52:00Z">
        <w:r>
          <w:t xml:space="preserve">import </w:t>
        </w:r>
        <w:proofErr w:type="spellStart"/>
        <w:r>
          <w:t>com.virtual.queue.beans.QueueInfo</w:t>
        </w:r>
        <w:proofErr w:type="spellEnd"/>
        <w:r>
          <w:t>;</w:t>
        </w:r>
      </w:ins>
    </w:p>
    <w:p w:rsidR="007455EB" w:rsidRDefault="00BC61AE" w:rsidP="007455EB">
      <w:pPr>
        <w:pStyle w:val="NoSpacing"/>
        <w:rPr>
          <w:ins w:id="648" w:author="Kenneth Kon" w:date="2015-03-10T15:52:00Z"/>
        </w:rPr>
        <w:pPrChange w:id="649" w:author="Kenneth Kon" w:date="2015-03-10T15:52:00Z">
          <w:pPr/>
        </w:pPrChange>
      </w:pPr>
      <w:ins w:id="650" w:author="Kenneth Kon" w:date="2015-03-10T15:52:00Z">
        <w:r>
          <w:t xml:space="preserve">import </w:t>
        </w:r>
        <w:proofErr w:type="spellStart"/>
        <w:r>
          <w:t>com.virtual.queue.beans.UserQueueInfo</w:t>
        </w:r>
        <w:proofErr w:type="spellEnd"/>
        <w:r>
          <w:t>;</w:t>
        </w:r>
      </w:ins>
    </w:p>
    <w:p w:rsidR="007455EB" w:rsidRDefault="00BC61AE" w:rsidP="007455EB">
      <w:pPr>
        <w:pStyle w:val="NoSpacing"/>
        <w:rPr>
          <w:ins w:id="651" w:author="Kenneth Kon" w:date="2015-03-10T15:52:00Z"/>
        </w:rPr>
        <w:pPrChange w:id="652" w:author="Kenneth Kon" w:date="2015-03-10T15:52:00Z">
          <w:pPr/>
        </w:pPrChange>
      </w:pPr>
      <w:ins w:id="653" w:author="Kenneth Kon" w:date="2015-03-10T15:52:00Z">
        <w:r>
          <w:t xml:space="preserve">import </w:t>
        </w:r>
        <w:proofErr w:type="spellStart"/>
        <w:r>
          <w:t>com.virtual.queue.beans.RideInfo</w:t>
        </w:r>
        <w:proofErr w:type="spellEnd"/>
        <w:r>
          <w:t>;</w:t>
        </w:r>
      </w:ins>
    </w:p>
    <w:p w:rsidR="007455EB" w:rsidRDefault="00BC61AE" w:rsidP="007455EB">
      <w:pPr>
        <w:pStyle w:val="NoSpacing"/>
        <w:rPr>
          <w:ins w:id="654" w:author="Kenneth Kon" w:date="2015-03-10T15:52:00Z"/>
        </w:rPr>
        <w:pPrChange w:id="655" w:author="Kenneth Kon" w:date="2015-03-10T15:52:00Z">
          <w:pPr/>
        </w:pPrChange>
      </w:pPr>
      <w:ins w:id="656" w:author="Kenneth Kon" w:date="2015-03-10T15:52:00Z">
        <w:r>
          <w:t xml:space="preserve">import </w:t>
        </w:r>
        <w:proofErr w:type="spellStart"/>
        <w:r>
          <w:t>com.virtual.queue.beans.User</w:t>
        </w:r>
        <w:proofErr w:type="spellEnd"/>
        <w:r>
          <w:t>;</w:t>
        </w:r>
      </w:ins>
    </w:p>
    <w:p w:rsidR="007455EB" w:rsidRDefault="007455EB" w:rsidP="007455EB">
      <w:pPr>
        <w:pStyle w:val="NoSpacing"/>
        <w:rPr>
          <w:ins w:id="657" w:author="Kenneth Kon" w:date="2015-03-10T15:52:00Z"/>
        </w:rPr>
        <w:pPrChange w:id="658" w:author="Kenneth Kon" w:date="2015-03-10T15:52:00Z">
          <w:pPr/>
        </w:pPrChange>
      </w:pPr>
    </w:p>
    <w:p w:rsidR="007455EB" w:rsidRDefault="00BC61AE" w:rsidP="007455EB">
      <w:pPr>
        <w:pStyle w:val="NoSpacing"/>
        <w:rPr>
          <w:ins w:id="659" w:author="Kenneth Kon" w:date="2015-03-10T15:52:00Z"/>
        </w:rPr>
        <w:pPrChange w:id="660" w:author="Kenneth Kon" w:date="2015-03-10T15:52:00Z">
          <w:pPr/>
        </w:pPrChange>
      </w:pPr>
      <w:ins w:id="661" w:author="Kenneth Kon" w:date="2015-03-10T15:52:00Z">
        <w:r>
          <w:t xml:space="preserve">public interface </w:t>
        </w:r>
        <w:proofErr w:type="spellStart"/>
        <w:r>
          <w:t>QueueDao</w:t>
        </w:r>
        <w:proofErr w:type="spellEnd"/>
        <w:r>
          <w:t xml:space="preserve"> {</w:t>
        </w:r>
      </w:ins>
    </w:p>
    <w:p w:rsidR="007455EB" w:rsidRDefault="00BC61AE" w:rsidP="007455EB">
      <w:pPr>
        <w:pStyle w:val="NoSpacing"/>
        <w:rPr>
          <w:ins w:id="662" w:author="Kenneth Kon" w:date="2015-03-10T15:52:00Z"/>
        </w:rPr>
        <w:pPrChange w:id="663" w:author="Kenneth Kon" w:date="2015-03-10T15:52:00Z">
          <w:pPr/>
        </w:pPrChange>
      </w:pPr>
      <w:ins w:id="664" w:author="Kenneth Kon" w:date="2015-03-10T15:52:00Z">
        <w:r>
          <w:tab/>
          <w:t>public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ins>
    </w:p>
    <w:p w:rsidR="007455EB" w:rsidRDefault="007455EB" w:rsidP="007455EB">
      <w:pPr>
        <w:pStyle w:val="NoSpacing"/>
        <w:rPr>
          <w:ins w:id="665" w:author="Kenneth Kon" w:date="2015-03-10T15:52:00Z"/>
        </w:rPr>
        <w:pPrChange w:id="666" w:author="Kenneth Kon" w:date="2015-03-10T15:52:00Z">
          <w:pPr/>
        </w:pPrChange>
      </w:pPr>
    </w:p>
    <w:p w:rsidR="007455EB" w:rsidRDefault="00BC61AE" w:rsidP="007455EB">
      <w:pPr>
        <w:pStyle w:val="NoSpacing"/>
        <w:rPr>
          <w:ins w:id="667" w:author="Kenneth Kon" w:date="2015-03-10T15:52:00Z"/>
        </w:rPr>
        <w:pPrChange w:id="668" w:author="Kenneth Kon" w:date="2015-03-10T15:52:00Z">
          <w:pPr/>
        </w:pPrChange>
      </w:pPr>
      <w:ins w:id="669" w:author="Kenneth Kon" w:date="2015-03-10T15:52:00Z">
        <w:r>
          <w:tab/>
          <w:t>public List&lt;</w:t>
        </w:r>
        <w:proofErr w:type="spellStart"/>
        <w:r>
          <w:t>UserQueueInfo</w:t>
        </w:r>
        <w:proofErr w:type="spellEnd"/>
        <w:r>
          <w:t xml:space="preserve">&gt; </w:t>
        </w:r>
        <w:proofErr w:type="spellStart"/>
        <w:r>
          <w:t>pullAllInfo</w:t>
        </w:r>
        <w:proofErr w:type="spellEnd"/>
        <w:r>
          <w:t xml:space="preserve">(); </w:t>
        </w:r>
      </w:ins>
    </w:p>
    <w:p w:rsidR="007455EB" w:rsidRDefault="007455EB" w:rsidP="007455EB">
      <w:pPr>
        <w:pStyle w:val="NoSpacing"/>
        <w:rPr>
          <w:ins w:id="670" w:author="Kenneth Kon" w:date="2015-03-10T15:52:00Z"/>
        </w:rPr>
        <w:pPrChange w:id="671" w:author="Kenneth Kon" w:date="2015-03-10T15:52:00Z">
          <w:pPr/>
        </w:pPrChange>
      </w:pPr>
    </w:p>
    <w:p w:rsidR="007455EB" w:rsidRDefault="00BC61AE" w:rsidP="007455EB">
      <w:pPr>
        <w:pStyle w:val="NoSpacing"/>
        <w:rPr>
          <w:ins w:id="672" w:author="Kenneth Kon" w:date="2015-03-10T15:52:00Z"/>
        </w:rPr>
        <w:pPrChange w:id="673" w:author="Kenneth Kon" w:date="2015-03-10T15:52:00Z">
          <w:pPr/>
        </w:pPrChange>
      </w:pPr>
      <w:ins w:id="674" w:author="Kenneth Kon" w:date="2015-03-10T15:52:00Z">
        <w:r>
          <w:tab/>
          <w:t xml:space="preserve">public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ins>
    </w:p>
    <w:p w:rsidR="007455EB" w:rsidRDefault="007455EB" w:rsidP="007455EB">
      <w:pPr>
        <w:pStyle w:val="NoSpacing"/>
        <w:rPr>
          <w:ins w:id="675" w:author="Kenneth Kon" w:date="2015-03-10T15:52:00Z"/>
        </w:rPr>
        <w:pPrChange w:id="676" w:author="Kenneth Kon" w:date="2015-03-10T15:52:00Z">
          <w:pPr/>
        </w:pPrChange>
      </w:pPr>
    </w:p>
    <w:p w:rsidR="007455EB" w:rsidRDefault="00BC61AE" w:rsidP="007455EB">
      <w:pPr>
        <w:pStyle w:val="NoSpacing"/>
        <w:rPr>
          <w:ins w:id="677" w:author="Kenneth Kon" w:date="2015-03-10T15:52:00Z"/>
        </w:rPr>
        <w:pPrChange w:id="678" w:author="Kenneth Kon" w:date="2015-03-10T15:52:00Z">
          <w:pPr/>
        </w:pPrChange>
      </w:pPr>
      <w:ins w:id="679" w:author="Kenneth Kon" w:date="2015-03-10T15:52:00Z">
        <w:r>
          <w:tab/>
          <w:t xml:space="preserve">public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ins>
    </w:p>
    <w:p w:rsidR="007455EB" w:rsidRDefault="007455EB" w:rsidP="007455EB">
      <w:pPr>
        <w:pStyle w:val="NoSpacing"/>
        <w:rPr>
          <w:ins w:id="680" w:author="Kenneth Kon" w:date="2015-03-10T15:52:00Z"/>
        </w:rPr>
        <w:pPrChange w:id="681" w:author="Kenneth Kon" w:date="2015-03-10T15:52:00Z">
          <w:pPr/>
        </w:pPrChange>
      </w:pPr>
    </w:p>
    <w:p w:rsidR="007455EB" w:rsidRDefault="00BC61AE" w:rsidP="007455EB">
      <w:pPr>
        <w:pStyle w:val="NoSpacing"/>
        <w:rPr>
          <w:ins w:id="682" w:author="Kenneth Kon" w:date="2015-03-10T15:52:00Z"/>
        </w:rPr>
        <w:pPrChange w:id="683" w:author="Kenneth Kon" w:date="2015-03-10T15:52:00Z">
          <w:pPr/>
        </w:pPrChange>
      </w:pPr>
      <w:ins w:id="684" w:author="Kenneth Kon" w:date="2015-03-10T15:52:00Z">
        <w:r>
          <w:tab/>
          <w:t xml:space="preserve">public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ins>
    </w:p>
    <w:p w:rsidR="007455EB" w:rsidRDefault="007455EB" w:rsidP="007455EB">
      <w:pPr>
        <w:pStyle w:val="NoSpacing"/>
        <w:rPr>
          <w:ins w:id="685" w:author="Kenneth Kon" w:date="2015-03-10T15:52:00Z"/>
        </w:rPr>
        <w:pPrChange w:id="686" w:author="Kenneth Kon" w:date="2015-03-10T15:52:00Z">
          <w:pPr/>
        </w:pPrChange>
      </w:pPr>
    </w:p>
    <w:p w:rsidR="007455EB" w:rsidRDefault="00BC61AE" w:rsidP="007455EB">
      <w:pPr>
        <w:pStyle w:val="NoSpacing"/>
        <w:rPr>
          <w:ins w:id="687" w:author="Kenneth Kon" w:date="2015-03-10T15:52:00Z"/>
        </w:rPr>
        <w:pPrChange w:id="688" w:author="Kenneth Kon" w:date="2015-03-10T15:52:00Z">
          <w:pPr/>
        </w:pPrChange>
      </w:pPr>
      <w:ins w:id="689" w:author="Kenneth Kon" w:date="2015-03-10T15:52:00Z">
        <w:r>
          <w:tab/>
          <w:t xml:space="preserve">public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ins>
    </w:p>
    <w:p w:rsidR="007455EB" w:rsidRDefault="007455EB" w:rsidP="007455EB">
      <w:pPr>
        <w:pStyle w:val="NoSpacing"/>
        <w:rPr>
          <w:ins w:id="690" w:author="Kenneth Kon" w:date="2015-03-10T15:52:00Z"/>
        </w:rPr>
        <w:pPrChange w:id="691" w:author="Kenneth Kon" w:date="2015-03-10T15:52:00Z">
          <w:pPr/>
        </w:pPrChange>
      </w:pPr>
    </w:p>
    <w:p w:rsidR="007455EB" w:rsidRDefault="00BC61AE" w:rsidP="007455EB">
      <w:pPr>
        <w:pStyle w:val="NoSpacing"/>
        <w:rPr>
          <w:ins w:id="692" w:author="Kenneth Kon" w:date="2015-03-10T15:52:00Z"/>
        </w:rPr>
        <w:pPrChange w:id="693" w:author="Kenneth Kon" w:date="2015-03-10T15:52:00Z">
          <w:pPr/>
        </w:pPrChange>
      </w:pPr>
      <w:ins w:id="694" w:author="Kenneth Kon" w:date="2015-03-10T15:52:00Z">
        <w:r>
          <w:tab/>
          <w:t xml:space="preserve">public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ins>
    </w:p>
    <w:p w:rsidR="007455EB" w:rsidRDefault="00BC61AE" w:rsidP="007455EB">
      <w:pPr>
        <w:pStyle w:val="NoSpacing"/>
        <w:rPr>
          <w:ins w:id="695" w:author="Kenneth Kon" w:date="2015-03-10T15:52:00Z"/>
        </w:rPr>
        <w:pPrChange w:id="696" w:author="Kenneth Kon" w:date="2015-03-10T15:52:00Z">
          <w:pPr/>
        </w:pPrChange>
      </w:pPr>
      <w:ins w:id="697" w:author="Kenneth Kon" w:date="2015-03-10T15:52:00Z">
        <w:r>
          <w:t>}</w:t>
        </w:r>
      </w:ins>
    </w:p>
    <w:p w:rsidR="007455EB" w:rsidRDefault="007455EB" w:rsidP="007455EB">
      <w:pPr>
        <w:pStyle w:val="NoSpacing"/>
        <w:rPr>
          <w:ins w:id="698" w:author="Kenneth Kon" w:date="2015-03-10T15:52:00Z"/>
        </w:rPr>
        <w:pPrChange w:id="699" w:author="Kenneth Kon" w:date="2015-03-10T15:52:00Z">
          <w:pPr/>
        </w:pPrChange>
      </w:pPr>
    </w:p>
    <w:p w:rsidR="007455EB" w:rsidRDefault="00BC61AE" w:rsidP="007455EB">
      <w:pPr>
        <w:pStyle w:val="NoSpacing"/>
        <w:rPr>
          <w:ins w:id="700" w:author="Kenneth Kon" w:date="2015-03-10T15:52:00Z"/>
        </w:rPr>
        <w:pPrChange w:id="701" w:author="Kenneth Kon" w:date="2015-03-10T15:52:00Z">
          <w:pPr/>
        </w:pPrChange>
      </w:pPr>
      <w:ins w:id="702" w:author="Kenneth Kon" w:date="2015-03-10T15:52:00Z">
        <w:r w:rsidRPr="00DF7FAB">
          <w:t xml:space="preserve">Class Interfaces (code) for the subsystem </w:t>
        </w:r>
        <w:r>
          <w:t>Ride Operation</w:t>
        </w:r>
        <w:r w:rsidRPr="00DF7FAB">
          <w:t>:</w:t>
        </w:r>
      </w:ins>
    </w:p>
    <w:p w:rsidR="007455EB" w:rsidRDefault="007455EB" w:rsidP="007455EB">
      <w:pPr>
        <w:pStyle w:val="NoSpacing"/>
        <w:rPr>
          <w:ins w:id="703" w:author="Kenneth Kon" w:date="2015-03-10T15:52:00Z"/>
        </w:rPr>
        <w:pPrChange w:id="704" w:author="Kenneth Kon" w:date="2015-03-10T15:52:00Z">
          <w:pPr/>
        </w:pPrChange>
      </w:pPr>
    </w:p>
    <w:p w:rsidR="007455EB" w:rsidRDefault="00BC61AE" w:rsidP="007455EB">
      <w:pPr>
        <w:pStyle w:val="NoSpacing"/>
        <w:rPr>
          <w:ins w:id="705" w:author="Kenneth Kon" w:date="2015-03-10T15:52:00Z"/>
        </w:rPr>
        <w:pPrChange w:id="706" w:author="Kenneth Kon" w:date="2015-03-10T15:52:00Z">
          <w:pPr/>
        </w:pPrChange>
      </w:pPr>
      <w:ins w:id="707" w:author="Kenneth Kon" w:date="2015-03-10T15:52:00Z">
        <w:r>
          <w:t xml:space="preserve">package </w:t>
        </w:r>
        <w:proofErr w:type="spellStart"/>
        <w:r>
          <w:t>com.virtual.queue.dao</w:t>
        </w:r>
        <w:proofErr w:type="spellEnd"/>
        <w:r>
          <w:t>;</w:t>
        </w:r>
      </w:ins>
    </w:p>
    <w:p w:rsidR="007455EB" w:rsidRDefault="007455EB" w:rsidP="007455EB">
      <w:pPr>
        <w:pStyle w:val="NoSpacing"/>
        <w:rPr>
          <w:ins w:id="708" w:author="Kenneth Kon" w:date="2015-03-10T15:52:00Z"/>
        </w:rPr>
        <w:pPrChange w:id="709" w:author="Kenneth Kon" w:date="2015-03-10T15:52:00Z">
          <w:pPr/>
        </w:pPrChange>
      </w:pPr>
    </w:p>
    <w:p w:rsidR="007455EB" w:rsidRDefault="00BC61AE" w:rsidP="007455EB">
      <w:pPr>
        <w:pStyle w:val="NoSpacing"/>
        <w:rPr>
          <w:ins w:id="710" w:author="Kenneth Kon" w:date="2015-03-10T15:52:00Z"/>
        </w:rPr>
        <w:pPrChange w:id="711" w:author="Kenneth Kon" w:date="2015-03-10T15:52:00Z">
          <w:pPr/>
        </w:pPrChange>
      </w:pPr>
      <w:ins w:id="712" w:author="Kenneth Kon" w:date="2015-03-10T15:52:00Z">
        <w:r>
          <w:t xml:space="preserve">import </w:t>
        </w:r>
        <w:proofErr w:type="spellStart"/>
        <w:r>
          <w:t>java.util.List</w:t>
        </w:r>
        <w:proofErr w:type="spellEnd"/>
        <w:r>
          <w:t>;</w:t>
        </w:r>
      </w:ins>
    </w:p>
    <w:p w:rsidR="007455EB" w:rsidRDefault="007455EB" w:rsidP="007455EB">
      <w:pPr>
        <w:pStyle w:val="NoSpacing"/>
        <w:rPr>
          <w:ins w:id="713" w:author="Kenneth Kon" w:date="2015-03-10T15:52:00Z"/>
        </w:rPr>
        <w:pPrChange w:id="714" w:author="Kenneth Kon" w:date="2015-03-10T15:52:00Z">
          <w:pPr/>
        </w:pPrChange>
      </w:pPr>
    </w:p>
    <w:p w:rsidR="007455EB" w:rsidRDefault="00BC61AE" w:rsidP="007455EB">
      <w:pPr>
        <w:pStyle w:val="NoSpacing"/>
        <w:rPr>
          <w:ins w:id="715" w:author="Kenneth Kon" w:date="2015-03-10T15:52:00Z"/>
        </w:rPr>
        <w:pPrChange w:id="716" w:author="Kenneth Kon" w:date="2015-03-10T15:52:00Z">
          <w:pPr/>
        </w:pPrChange>
      </w:pPr>
      <w:ins w:id="717" w:author="Kenneth Kon" w:date="2015-03-10T15:52:00Z">
        <w:r>
          <w:t xml:space="preserve">import </w:t>
        </w:r>
        <w:proofErr w:type="spellStart"/>
        <w:r>
          <w:t>com.virtual.queue.beans.RideInfo</w:t>
        </w:r>
        <w:proofErr w:type="spellEnd"/>
        <w:r>
          <w:t>;</w:t>
        </w:r>
      </w:ins>
    </w:p>
    <w:p w:rsidR="007455EB" w:rsidRDefault="00BC61AE" w:rsidP="007455EB">
      <w:pPr>
        <w:pStyle w:val="NoSpacing"/>
        <w:rPr>
          <w:ins w:id="718" w:author="Kenneth Kon" w:date="2015-03-10T15:52:00Z"/>
        </w:rPr>
        <w:pPrChange w:id="719" w:author="Kenneth Kon" w:date="2015-03-10T15:52:00Z">
          <w:pPr/>
        </w:pPrChange>
      </w:pPr>
      <w:ins w:id="720" w:author="Kenneth Kon" w:date="2015-03-10T15:52:00Z">
        <w:r>
          <w:t xml:space="preserve">import </w:t>
        </w:r>
        <w:proofErr w:type="spellStart"/>
        <w:r>
          <w:t>com.virtual.queue.exception.NotificationException</w:t>
        </w:r>
        <w:proofErr w:type="spellEnd"/>
        <w:r>
          <w:t>;</w:t>
        </w:r>
      </w:ins>
    </w:p>
    <w:p w:rsidR="007455EB" w:rsidRDefault="007455EB" w:rsidP="007455EB">
      <w:pPr>
        <w:pStyle w:val="NoSpacing"/>
        <w:rPr>
          <w:ins w:id="721" w:author="Kenneth Kon" w:date="2015-03-10T15:52:00Z"/>
        </w:rPr>
        <w:pPrChange w:id="722" w:author="Kenneth Kon" w:date="2015-03-10T15:52:00Z">
          <w:pPr/>
        </w:pPrChange>
      </w:pPr>
    </w:p>
    <w:p w:rsidR="007455EB" w:rsidRDefault="00BC61AE" w:rsidP="007455EB">
      <w:pPr>
        <w:pStyle w:val="NoSpacing"/>
        <w:rPr>
          <w:ins w:id="723" w:author="Kenneth Kon" w:date="2015-03-10T15:52:00Z"/>
        </w:rPr>
        <w:pPrChange w:id="724" w:author="Kenneth Kon" w:date="2015-03-10T15:52:00Z">
          <w:pPr/>
        </w:pPrChange>
      </w:pPr>
      <w:ins w:id="725" w:author="Kenneth Kon" w:date="2015-03-10T15:52:00Z">
        <w:r>
          <w:t xml:space="preserve">public interface </w:t>
        </w:r>
        <w:proofErr w:type="spellStart"/>
        <w:r>
          <w:t>RideDao</w:t>
        </w:r>
        <w:proofErr w:type="spellEnd"/>
        <w:r>
          <w:t xml:space="preserve"> {</w:t>
        </w:r>
      </w:ins>
    </w:p>
    <w:p w:rsidR="007455EB" w:rsidRDefault="00BC61AE" w:rsidP="007455EB">
      <w:pPr>
        <w:pStyle w:val="NoSpacing"/>
        <w:rPr>
          <w:ins w:id="726" w:author="Kenneth Kon" w:date="2015-03-10T15:52:00Z"/>
        </w:rPr>
        <w:pPrChange w:id="727" w:author="Kenneth Kon" w:date="2015-03-10T15:52:00Z">
          <w:pPr/>
        </w:pPrChange>
      </w:pPr>
      <w:ins w:id="728" w:author="Kenneth Kon" w:date="2015-03-10T15:52:00Z">
        <w:r>
          <w:tab/>
          <w:t>public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ins>
    </w:p>
    <w:p w:rsidR="007455EB" w:rsidRDefault="00BC61AE" w:rsidP="007455EB">
      <w:pPr>
        <w:pStyle w:val="NoSpacing"/>
        <w:rPr>
          <w:ins w:id="729" w:author="Kenneth Kon" w:date="2015-03-10T15:52:00Z"/>
        </w:rPr>
        <w:pPrChange w:id="730" w:author="Kenneth Kon" w:date="2015-03-10T15:52:00Z">
          <w:pPr/>
        </w:pPrChange>
      </w:pPr>
      <w:ins w:id="731" w:author="Kenneth Kon" w:date="2015-03-10T15:52:00Z">
        <w:r>
          <w:tab/>
          <w:t>public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ins>
    </w:p>
    <w:p w:rsidR="007455EB" w:rsidRDefault="00BC61AE" w:rsidP="007455EB">
      <w:pPr>
        <w:pStyle w:val="NoSpacing"/>
        <w:rPr>
          <w:ins w:id="732" w:author="Kenneth Kon" w:date="2015-03-10T15:52:00Z"/>
        </w:rPr>
        <w:pPrChange w:id="733" w:author="Kenneth Kon" w:date="2015-03-10T15:52:00Z">
          <w:pPr/>
        </w:pPrChange>
      </w:pPr>
      <w:ins w:id="734" w:author="Kenneth Kon" w:date="2015-03-10T15:52:00Z">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ins>
    </w:p>
    <w:p w:rsidR="007455EB" w:rsidRDefault="00BC61AE" w:rsidP="007455EB">
      <w:pPr>
        <w:pStyle w:val="NoSpacing"/>
        <w:rPr>
          <w:ins w:id="735" w:author="Kenneth Kon" w:date="2015-03-10T15:52:00Z"/>
        </w:rPr>
        <w:pPrChange w:id="736" w:author="Kenneth Kon" w:date="2015-03-10T15:52:00Z">
          <w:pPr/>
        </w:pPrChange>
      </w:pPr>
      <w:ins w:id="737" w:author="Kenneth Kon" w:date="2015-03-10T15:52:00Z">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ins>
    </w:p>
    <w:p w:rsidR="007455EB" w:rsidRDefault="00BC61AE" w:rsidP="007455EB">
      <w:pPr>
        <w:pStyle w:val="NoSpacing"/>
        <w:rPr>
          <w:ins w:id="738" w:author="Kenneth Kon" w:date="2015-03-10T15:52:00Z"/>
        </w:rPr>
        <w:pPrChange w:id="739" w:author="Kenneth Kon" w:date="2015-03-10T15:52:00Z">
          <w:pPr/>
        </w:pPrChange>
      </w:pPr>
      <w:ins w:id="740" w:author="Kenneth Kon" w:date="2015-03-10T15:52:00Z">
        <w:r>
          <w:tab/>
          <w:t>public List&lt;</w:t>
        </w:r>
        <w:proofErr w:type="spellStart"/>
        <w:r>
          <w:t>RideInfo</w:t>
        </w:r>
        <w:proofErr w:type="spellEnd"/>
        <w:r>
          <w:t xml:space="preserve">&gt; </w:t>
        </w:r>
        <w:proofErr w:type="spellStart"/>
        <w:r>
          <w:t>getAll</w:t>
        </w:r>
        <w:proofErr w:type="spellEnd"/>
        <w:r>
          <w:t>();</w:t>
        </w:r>
      </w:ins>
    </w:p>
    <w:p w:rsidR="007455EB" w:rsidRDefault="00BC61AE" w:rsidP="007455EB">
      <w:pPr>
        <w:pStyle w:val="NoSpacing"/>
        <w:rPr>
          <w:ins w:id="741" w:author="Kenneth Kon" w:date="2015-03-10T15:52:00Z"/>
        </w:rPr>
        <w:pPrChange w:id="742" w:author="Kenneth Kon" w:date="2015-03-10T15:52:00Z">
          <w:pPr/>
        </w:pPrChange>
      </w:pPr>
      <w:ins w:id="743" w:author="Kenneth Kon" w:date="2015-03-10T15:52:00Z">
        <w:r>
          <w:tab/>
        </w:r>
      </w:ins>
    </w:p>
    <w:p w:rsidR="007455EB" w:rsidRDefault="00BC61AE" w:rsidP="007455EB">
      <w:pPr>
        <w:pStyle w:val="NoSpacing"/>
        <w:rPr>
          <w:ins w:id="744" w:author="Kenneth Kon" w:date="2015-03-10T15:52:00Z"/>
        </w:rPr>
        <w:pPrChange w:id="745" w:author="Kenneth Kon" w:date="2015-03-10T15:52:00Z">
          <w:pPr/>
        </w:pPrChange>
      </w:pPr>
      <w:ins w:id="746" w:author="Kenneth Kon" w:date="2015-03-10T15:52:00Z">
        <w:r>
          <w:tab/>
        </w:r>
      </w:ins>
    </w:p>
    <w:p w:rsidR="007455EB" w:rsidRDefault="00BC61AE" w:rsidP="007455EB">
      <w:pPr>
        <w:pStyle w:val="NoSpacing"/>
        <w:rPr>
          <w:ins w:id="747" w:author="Kenneth Kon" w:date="2015-03-10T15:52:00Z"/>
        </w:rPr>
        <w:pPrChange w:id="748" w:author="Kenneth Kon" w:date="2015-03-10T15:52:00Z">
          <w:pPr/>
        </w:pPrChange>
      </w:pPr>
      <w:ins w:id="749" w:author="Kenneth Kon" w:date="2015-03-10T15:52:00Z">
        <w:r>
          <w:tab/>
        </w:r>
      </w:ins>
    </w:p>
    <w:p w:rsidR="007455EB" w:rsidRDefault="00BC61AE" w:rsidP="007455EB">
      <w:pPr>
        <w:pStyle w:val="NoSpacing"/>
        <w:rPr>
          <w:ins w:id="750" w:author="Kenneth Kon" w:date="2015-03-10T15:52:00Z"/>
        </w:rPr>
        <w:pPrChange w:id="751" w:author="Kenneth Kon" w:date="2015-03-10T15:52:00Z">
          <w:pPr/>
        </w:pPrChange>
      </w:pPr>
      <w:ins w:id="752" w:author="Kenneth Kon" w:date="2015-03-10T15:52:00Z">
        <w:r>
          <w:t>}</w:t>
        </w:r>
      </w:ins>
    </w:p>
    <w:p w:rsidR="007455EB" w:rsidRDefault="007455EB" w:rsidP="007455EB">
      <w:pPr>
        <w:pStyle w:val="NoSpacing"/>
        <w:rPr>
          <w:ins w:id="753" w:author="Kenneth Kon" w:date="2015-03-10T15:52:00Z"/>
        </w:rPr>
        <w:pPrChange w:id="754" w:author="Kenneth Kon" w:date="2015-03-10T15:52:00Z">
          <w:pPr/>
        </w:pPrChange>
      </w:pPr>
    </w:p>
    <w:p w:rsidR="007455EB" w:rsidRDefault="00BC61AE" w:rsidP="007455EB">
      <w:pPr>
        <w:pStyle w:val="NoSpacing"/>
        <w:rPr>
          <w:ins w:id="755" w:author="Kenneth Kon" w:date="2015-03-10T15:52:00Z"/>
        </w:rPr>
        <w:pPrChange w:id="756" w:author="Kenneth Kon" w:date="2015-03-10T15:52:00Z">
          <w:pPr/>
        </w:pPrChange>
      </w:pPr>
      <w:ins w:id="757" w:author="Kenneth Kon" w:date="2015-03-10T15:52:00Z">
        <w:r>
          <w:t xml:space="preserve">package </w:t>
        </w:r>
        <w:proofErr w:type="spellStart"/>
        <w:r>
          <w:t>com.virtual.queue.builder</w:t>
        </w:r>
        <w:proofErr w:type="spellEnd"/>
        <w:r>
          <w:t>;</w:t>
        </w:r>
      </w:ins>
    </w:p>
    <w:p w:rsidR="007455EB" w:rsidRDefault="007455EB" w:rsidP="007455EB">
      <w:pPr>
        <w:pStyle w:val="NoSpacing"/>
        <w:rPr>
          <w:ins w:id="758" w:author="Kenneth Kon" w:date="2015-03-10T15:52:00Z"/>
        </w:rPr>
        <w:pPrChange w:id="759" w:author="Kenneth Kon" w:date="2015-03-10T15:52:00Z">
          <w:pPr/>
        </w:pPrChange>
      </w:pPr>
    </w:p>
    <w:p w:rsidR="007455EB" w:rsidRDefault="00BC61AE" w:rsidP="007455EB">
      <w:pPr>
        <w:pStyle w:val="NoSpacing"/>
        <w:rPr>
          <w:ins w:id="760" w:author="Kenneth Kon" w:date="2015-03-10T15:52:00Z"/>
        </w:rPr>
        <w:pPrChange w:id="761" w:author="Kenneth Kon" w:date="2015-03-10T15:52:00Z">
          <w:pPr/>
        </w:pPrChange>
      </w:pPr>
      <w:ins w:id="762" w:author="Kenneth Kon" w:date="2015-03-10T15:52:00Z">
        <w:r>
          <w:t xml:space="preserve">import </w:t>
        </w:r>
        <w:proofErr w:type="spellStart"/>
        <w:r>
          <w:t>java.util.List</w:t>
        </w:r>
        <w:proofErr w:type="spellEnd"/>
        <w:r>
          <w:t>;</w:t>
        </w:r>
      </w:ins>
    </w:p>
    <w:p w:rsidR="007455EB" w:rsidRDefault="007455EB" w:rsidP="007455EB">
      <w:pPr>
        <w:pStyle w:val="NoSpacing"/>
        <w:rPr>
          <w:ins w:id="763" w:author="Kenneth Kon" w:date="2015-03-10T15:52:00Z"/>
        </w:rPr>
        <w:pPrChange w:id="764" w:author="Kenneth Kon" w:date="2015-03-10T15:52:00Z">
          <w:pPr/>
        </w:pPrChange>
      </w:pPr>
    </w:p>
    <w:p w:rsidR="007455EB" w:rsidRDefault="00BC61AE" w:rsidP="007455EB">
      <w:pPr>
        <w:pStyle w:val="NoSpacing"/>
        <w:rPr>
          <w:ins w:id="765" w:author="Kenneth Kon" w:date="2015-03-10T15:52:00Z"/>
        </w:rPr>
        <w:pPrChange w:id="766" w:author="Kenneth Kon" w:date="2015-03-10T15:52:00Z">
          <w:pPr/>
        </w:pPrChange>
      </w:pPr>
      <w:ins w:id="767" w:author="Kenneth Kon" w:date="2015-03-10T15:52:00Z">
        <w:r>
          <w:t xml:space="preserve">import </w:t>
        </w:r>
        <w:proofErr w:type="spellStart"/>
        <w:r>
          <w:t>com.virtual.queue.rule.Rule</w:t>
        </w:r>
        <w:proofErr w:type="spellEnd"/>
        <w:r>
          <w:t>;</w:t>
        </w:r>
      </w:ins>
    </w:p>
    <w:p w:rsidR="007455EB" w:rsidRDefault="007455EB" w:rsidP="007455EB">
      <w:pPr>
        <w:pStyle w:val="NoSpacing"/>
        <w:rPr>
          <w:ins w:id="768" w:author="Kenneth Kon" w:date="2015-03-10T15:52:00Z"/>
        </w:rPr>
        <w:pPrChange w:id="769" w:author="Kenneth Kon" w:date="2015-03-10T15:52:00Z">
          <w:pPr/>
        </w:pPrChange>
      </w:pPr>
    </w:p>
    <w:p w:rsidR="007455EB" w:rsidRDefault="00BC61AE" w:rsidP="007455EB">
      <w:pPr>
        <w:pStyle w:val="NoSpacing"/>
        <w:rPr>
          <w:ins w:id="770" w:author="Kenneth Kon" w:date="2015-03-10T15:52:00Z"/>
        </w:rPr>
        <w:pPrChange w:id="771" w:author="Kenneth Kon" w:date="2015-03-10T15:52:00Z">
          <w:pPr/>
        </w:pPrChange>
      </w:pPr>
      <w:ins w:id="772" w:author="Kenneth Kon" w:date="2015-03-10T15:52:00Z">
        <w:r>
          <w:t xml:space="preserve">public interface </w:t>
        </w:r>
        <w:proofErr w:type="spellStart"/>
        <w:r>
          <w:t>RuleBuilder</w:t>
        </w:r>
        <w:proofErr w:type="spellEnd"/>
        <w:r>
          <w:t xml:space="preserve"> {</w:t>
        </w:r>
      </w:ins>
    </w:p>
    <w:p w:rsidR="007455EB" w:rsidRDefault="00BC61AE" w:rsidP="007455EB">
      <w:pPr>
        <w:pStyle w:val="NoSpacing"/>
        <w:rPr>
          <w:ins w:id="773" w:author="Kenneth Kon" w:date="2015-03-10T15:52:00Z"/>
        </w:rPr>
        <w:pPrChange w:id="774" w:author="Kenneth Kon" w:date="2015-03-10T15:52:00Z">
          <w:pPr/>
        </w:pPrChange>
      </w:pPr>
      <w:ins w:id="775" w:author="Kenneth Kon" w:date="2015-03-10T15:52:00Z">
        <w:r>
          <w:tab/>
          <w:t xml:space="preserve">public List&lt;Rule&gt; </w:t>
        </w:r>
        <w:proofErr w:type="spellStart"/>
        <w:r>
          <w:t>buildRules</w:t>
        </w:r>
        <w:proofErr w:type="spellEnd"/>
        <w:r>
          <w:t>();</w:t>
        </w:r>
      </w:ins>
    </w:p>
    <w:p w:rsidR="007455EB" w:rsidRDefault="007455EB" w:rsidP="007455EB">
      <w:pPr>
        <w:pStyle w:val="NoSpacing"/>
        <w:rPr>
          <w:ins w:id="776" w:author="Kenneth Kon" w:date="2015-03-10T15:52:00Z"/>
        </w:rPr>
        <w:pPrChange w:id="777" w:author="Kenneth Kon" w:date="2015-03-10T15:52:00Z">
          <w:pPr/>
        </w:pPrChange>
      </w:pPr>
    </w:p>
    <w:p w:rsidR="007455EB" w:rsidRDefault="00BC61AE" w:rsidP="007455EB">
      <w:pPr>
        <w:pStyle w:val="NoSpacing"/>
        <w:rPr>
          <w:ins w:id="778" w:author="Kenneth Kon" w:date="2015-03-10T15:52:00Z"/>
        </w:rPr>
        <w:pPrChange w:id="779" w:author="Kenneth Kon" w:date="2015-03-10T15:52:00Z">
          <w:pPr/>
        </w:pPrChange>
      </w:pPr>
      <w:ins w:id="780" w:author="Kenneth Kon" w:date="2015-03-10T15:52:00Z">
        <w:r>
          <w:t>}</w:t>
        </w:r>
      </w:ins>
    </w:p>
    <w:p w:rsidR="007455EB" w:rsidRDefault="007455EB" w:rsidP="007455EB">
      <w:pPr>
        <w:pStyle w:val="NoSpacing"/>
        <w:rPr>
          <w:ins w:id="781" w:author="Kenneth Kon" w:date="2015-03-10T15:52:00Z"/>
        </w:rPr>
        <w:pPrChange w:id="782" w:author="Kenneth Kon" w:date="2015-03-10T15:52:00Z">
          <w:pPr/>
        </w:pPrChange>
      </w:pPr>
    </w:p>
    <w:p w:rsidR="007455EB" w:rsidRDefault="00BC61AE" w:rsidP="007455EB">
      <w:pPr>
        <w:pStyle w:val="NoSpacing"/>
        <w:rPr>
          <w:ins w:id="783" w:author="Kenneth Kon" w:date="2015-03-10T15:52:00Z"/>
        </w:rPr>
        <w:pPrChange w:id="784" w:author="Kenneth Kon" w:date="2015-03-10T15:52:00Z">
          <w:pPr/>
        </w:pPrChange>
      </w:pPr>
      <w:ins w:id="785" w:author="Kenneth Kon" w:date="2015-03-10T15:52:00Z">
        <w:r>
          <w:t xml:space="preserve">package </w:t>
        </w:r>
        <w:proofErr w:type="spellStart"/>
        <w:r>
          <w:t>com.virtual.queue.validator</w:t>
        </w:r>
        <w:proofErr w:type="spellEnd"/>
        <w:r>
          <w:t>;</w:t>
        </w:r>
      </w:ins>
    </w:p>
    <w:p w:rsidR="007455EB" w:rsidRDefault="007455EB" w:rsidP="007455EB">
      <w:pPr>
        <w:pStyle w:val="NoSpacing"/>
        <w:rPr>
          <w:ins w:id="786" w:author="Kenneth Kon" w:date="2015-03-10T15:52:00Z"/>
        </w:rPr>
        <w:pPrChange w:id="787" w:author="Kenneth Kon" w:date="2015-03-10T15:52:00Z">
          <w:pPr/>
        </w:pPrChange>
      </w:pPr>
    </w:p>
    <w:p w:rsidR="007455EB" w:rsidRDefault="00BC61AE" w:rsidP="007455EB">
      <w:pPr>
        <w:pStyle w:val="NoSpacing"/>
        <w:rPr>
          <w:ins w:id="788" w:author="Kenneth Kon" w:date="2015-03-10T15:52:00Z"/>
        </w:rPr>
        <w:pPrChange w:id="789" w:author="Kenneth Kon" w:date="2015-03-10T15:52:00Z">
          <w:pPr/>
        </w:pPrChange>
      </w:pPr>
      <w:ins w:id="790" w:author="Kenneth Kon" w:date="2015-03-10T15:52:00Z">
        <w:r>
          <w:t xml:space="preserve">import </w:t>
        </w:r>
        <w:proofErr w:type="spellStart"/>
        <w:r>
          <w:t>java.util.List</w:t>
        </w:r>
        <w:proofErr w:type="spellEnd"/>
        <w:r>
          <w:t>;</w:t>
        </w:r>
      </w:ins>
    </w:p>
    <w:p w:rsidR="007455EB" w:rsidRDefault="007455EB" w:rsidP="007455EB">
      <w:pPr>
        <w:pStyle w:val="NoSpacing"/>
        <w:rPr>
          <w:ins w:id="791" w:author="Kenneth Kon" w:date="2015-03-10T15:52:00Z"/>
        </w:rPr>
        <w:pPrChange w:id="792" w:author="Kenneth Kon" w:date="2015-03-10T15:52:00Z">
          <w:pPr/>
        </w:pPrChange>
      </w:pPr>
    </w:p>
    <w:p w:rsidR="007455EB" w:rsidRDefault="00BC61AE" w:rsidP="007455EB">
      <w:pPr>
        <w:pStyle w:val="NoSpacing"/>
        <w:rPr>
          <w:ins w:id="793" w:author="Kenneth Kon" w:date="2015-03-10T15:52:00Z"/>
        </w:rPr>
        <w:pPrChange w:id="794" w:author="Kenneth Kon" w:date="2015-03-10T15:52:00Z">
          <w:pPr/>
        </w:pPrChange>
      </w:pPr>
      <w:ins w:id="795" w:author="Kenneth Kon" w:date="2015-03-10T15:52:00Z">
        <w:r>
          <w:t xml:space="preserve">import </w:t>
        </w:r>
        <w:proofErr w:type="spellStart"/>
        <w:r>
          <w:t>com.virtual.queue.rule.Rule</w:t>
        </w:r>
        <w:proofErr w:type="spellEnd"/>
        <w:r>
          <w:t>;</w:t>
        </w:r>
      </w:ins>
    </w:p>
    <w:p w:rsidR="007455EB" w:rsidRDefault="007455EB" w:rsidP="007455EB">
      <w:pPr>
        <w:pStyle w:val="NoSpacing"/>
        <w:rPr>
          <w:ins w:id="796" w:author="Kenneth Kon" w:date="2015-03-10T15:52:00Z"/>
        </w:rPr>
        <w:pPrChange w:id="797" w:author="Kenneth Kon" w:date="2015-03-10T15:52:00Z">
          <w:pPr/>
        </w:pPrChange>
      </w:pPr>
    </w:p>
    <w:p w:rsidR="007455EB" w:rsidRDefault="00BC61AE" w:rsidP="007455EB">
      <w:pPr>
        <w:pStyle w:val="NoSpacing"/>
        <w:rPr>
          <w:ins w:id="798" w:author="Kenneth Kon" w:date="2015-03-10T15:52:00Z"/>
        </w:rPr>
        <w:pPrChange w:id="799" w:author="Kenneth Kon" w:date="2015-03-10T15:52:00Z">
          <w:pPr/>
        </w:pPrChange>
      </w:pPr>
      <w:ins w:id="800" w:author="Kenneth Kon" w:date="2015-03-10T15:52:00Z">
        <w:r>
          <w:t xml:space="preserve">public interface </w:t>
        </w:r>
        <w:proofErr w:type="spellStart"/>
        <w:r>
          <w:t>Validator</w:t>
        </w:r>
        <w:proofErr w:type="spellEnd"/>
        <w:r>
          <w:t xml:space="preserve"> {</w:t>
        </w:r>
      </w:ins>
    </w:p>
    <w:p w:rsidR="007455EB" w:rsidRDefault="00BC61AE" w:rsidP="007455EB">
      <w:pPr>
        <w:pStyle w:val="NoSpacing"/>
        <w:rPr>
          <w:ins w:id="801" w:author="Kenneth Kon" w:date="2015-03-10T15:52:00Z"/>
        </w:rPr>
        <w:pPrChange w:id="802" w:author="Kenneth Kon" w:date="2015-03-10T15:52:00Z">
          <w:pPr/>
        </w:pPrChange>
      </w:pPr>
      <w:ins w:id="803" w:author="Kenneth Kon" w:date="2015-03-10T15:52:00Z">
        <w:r>
          <w:tab/>
          <w:t xml:space="preserve">public void </w:t>
        </w:r>
        <w:proofErr w:type="spellStart"/>
        <w:r>
          <w:t>setRules</w:t>
        </w:r>
        <w:proofErr w:type="spellEnd"/>
        <w:r>
          <w:t>(final List&lt;Rule&gt; rules) throws Exception;</w:t>
        </w:r>
      </w:ins>
    </w:p>
    <w:p w:rsidR="007455EB" w:rsidRDefault="00BC61AE" w:rsidP="007455EB">
      <w:pPr>
        <w:pStyle w:val="NoSpacing"/>
        <w:rPr>
          <w:ins w:id="804" w:author="Kenneth Kon" w:date="2015-03-10T15:52:00Z"/>
        </w:rPr>
        <w:pPrChange w:id="805" w:author="Kenneth Kon" w:date="2015-03-10T15:52:00Z">
          <w:pPr/>
        </w:pPrChange>
      </w:pPr>
      <w:ins w:id="806" w:author="Kenneth Kon" w:date="2015-03-10T15:52:00Z">
        <w:r>
          <w:t xml:space="preserve"> </w:t>
        </w:r>
      </w:ins>
    </w:p>
    <w:p w:rsidR="007455EB" w:rsidRDefault="00BC61AE" w:rsidP="007455EB">
      <w:pPr>
        <w:pStyle w:val="NoSpacing"/>
        <w:rPr>
          <w:ins w:id="807" w:author="Kenneth Kon" w:date="2015-03-10T15:52:00Z"/>
        </w:rPr>
        <w:pPrChange w:id="808" w:author="Kenneth Kon" w:date="2015-03-10T15:52:00Z">
          <w:pPr/>
        </w:pPrChange>
      </w:pPr>
      <w:ins w:id="809" w:author="Kenneth Kon" w:date="2015-03-10T15:52:00Z">
        <w:r>
          <w:tab/>
          <w:t xml:space="preserve">public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ins>
    </w:p>
    <w:p w:rsidR="007455EB" w:rsidRDefault="00BC61AE" w:rsidP="007455EB">
      <w:pPr>
        <w:pStyle w:val="NoSpacing"/>
        <w:rPr>
          <w:ins w:id="810" w:author="Kenneth Kon" w:date="2015-03-10T15:52:00Z"/>
        </w:rPr>
        <w:pPrChange w:id="811" w:author="Kenneth Kon" w:date="2015-03-10T15:52:00Z">
          <w:pPr/>
        </w:pPrChange>
      </w:pPr>
      <w:ins w:id="812" w:author="Kenneth Kon" w:date="2015-03-10T15:52:00Z">
        <w:r>
          <w:t>}</w:t>
        </w:r>
      </w:ins>
    </w:p>
    <w:p w:rsidR="007455EB" w:rsidRDefault="007455EB" w:rsidP="007455EB">
      <w:pPr>
        <w:pStyle w:val="NoSpacing"/>
        <w:rPr>
          <w:ins w:id="813" w:author="Kenneth Kon" w:date="2015-03-10T15:52:00Z"/>
        </w:rPr>
        <w:pPrChange w:id="814" w:author="Kenneth Kon" w:date="2015-03-10T15:52:00Z">
          <w:pPr/>
        </w:pPrChange>
      </w:pPr>
    </w:p>
    <w:p w:rsidR="007455EB" w:rsidRDefault="00BC61AE" w:rsidP="007455EB">
      <w:pPr>
        <w:pStyle w:val="NoSpacing"/>
        <w:rPr>
          <w:ins w:id="815" w:author="Kenneth Kon" w:date="2015-03-10T15:52:00Z"/>
        </w:rPr>
        <w:pPrChange w:id="816" w:author="Kenneth Kon" w:date="2015-03-10T15:52:00Z">
          <w:pPr/>
        </w:pPrChange>
      </w:pPr>
      <w:ins w:id="817" w:author="Kenneth Kon" w:date="2015-03-10T15:52:00Z">
        <w:r>
          <w:t xml:space="preserve">package </w:t>
        </w:r>
        <w:proofErr w:type="spellStart"/>
        <w:r>
          <w:t>com.virtual.queue.service</w:t>
        </w:r>
        <w:proofErr w:type="spellEnd"/>
        <w:r>
          <w:t>;</w:t>
        </w:r>
      </w:ins>
    </w:p>
    <w:p w:rsidR="007455EB" w:rsidRDefault="007455EB" w:rsidP="007455EB">
      <w:pPr>
        <w:pStyle w:val="NoSpacing"/>
        <w:rPr>
          <w:ins w:id="818" w:author="Kenneth Kon" w:date="2015-03-10T15:52:00Z"/>
        </w:rPr>
        <w:pPrChange w:id="819" w:author="Kenneth Kon" w:date="2015-03-10T15:52:00Z">
          <w:pPr/>
        </w:pPrChange>
      </w:pPr>
    </w:p>
    <w:p w:rsidR="007455EB" w:rsidRDefault="00BC61AE" w:rsidP="007455EB">
      <w:pPr>
        <w:pStyle w:val="NoSpacing"/>
        <w:rPr>
          <w:ins w:id="820" w:author="Kenneth Kon" w:date="2015-03-10T15:52:00Z"/>
        </w:rPr>
        <w:pPrChange w:id="821" w:author="Kenneth Kon" w:date="2015-03-10T15:52:00Z">
          <w:pPr/>
        </w:pPrChange>
      </w:pPr>
      <w:ins w:id="822" w:author="Kenneth Kon" w:date="2015-03-10T15:52:00Z">
        <w:r>
          <w:t xml:space="preserve">import </w:t>
        </w:r>
        <w:proofErr w:type="spellStart"/>
        <w:r>
          <w:t>java.util.List</w:t>
        </w:r>
        <w:proofErr w:type="spellEnd"/>
        <w:r>
          <w:t>;</w:t>
        </w:r>
      </w:ins>
    </w:p>
    <w:p w:rsidR="007455EB" w:rsidRDefault="007455EB" w:rsidP="007455EB">
      <w:pPr>
        <w:pStyle w:val="NoSpacing"/>
        <w:rPr>
          <w:ins w:id="823" w:author="Kenneth Kon" w:date="2015-03-10T15:52:00Z"/>
        </w:rPr>
        <w:pPrChange w:id="824" w:author="Kenneth Kon" w:date="2015-03-10T15:52:00Z">
          <w:pPr/>
        </w:pPrChange>
      </w:pPr>
    </w:p>
    <w:p w:rsidR="007455EB" w:rsidRDefault="00BC61AE" w:rsidP="007455EB">
      <w:pPr>
        <w:pStyle w:val="NoSpacing"/>
        <w:rPr>
          <w:ins w:id="825" w:author="Kenneth Kon" w:date="2015-03-10T15:52:00Z"/>
        </w:rPr>
        <w:pPrChange w:id="826" w:author="Kenneth Kon" w:date="2015-03-10T15:52:00Z">
          <w:pPr/>
        </w:pPrChange>
      </w:pPr>
      <w:ins w:id="827" w:author="Kenneth Kon" w:date="2015-03-10T15:52:00Z">
        <w:r>
          <w:t xml:space="preserve">import </w:t>
        </w:r>
        <w:proofErr w:type="spellStart"/>
        <w:r>
          <w:t>org.springframework.stereotype.Service</w:t>
        </w:r>
        <w:proofErr w:type="spellEnd"/>
        <w:r>
          <w:t>;</w:t>
        </w:r>
      </w:ins>
    </w:p>
    <w:p w:rsidR="007455EB" w:rsidRDefault="007455EB" w:rsidP="007455EB">
      <w:pPr>
        <w:pStyle w:val="NoSpacing"/>
        <w:rPr>
          <w:ins w:id="828" w:author="Kenneth Kon" w:date="2015-03-10T15:52:00Z"/>
        </w:rPr>
        <w:pPrChange w:id="829" w:author="Kenneth Kon" w:date="2015-03-10T15:52:00Z">
          <w:pPr/>
        </w:pPrChange>
      </w:pPr>
    </w:p>
    <w:p w:rsidR="007455EB" w:rsidRDefault="00BC61AE" w:rsidP="007455EB">
      <w:pPr>
        <w:pStyle w:val="NoSpacing"/>
        <w:rPr>
          <w:ins w:id="830" w:author="Kenneth Kon" w:date="2015-03-10T15:52:00Z"/>
        </w:rPr>
        <w:pPrChange w:id="831" w:author="Kenneth Kon" w:date="2015-03-10T15:52:00Z">
          <w:pPr/>
        </w:pPrChange>
      </w:pPr>
      <w:ins w:id="832" w:author="Kenneth Kon" w:date="2015-03-10T15:52:00Z">
        <w:r>
          <w:t xml:space="preserve">import </w:t>
        </w:r>
        <w:proofErr w:type="spellStart"/>
        <w:r>
          <w:t>com.virtual.queue.beans.Ride</w:t>
        </w:r>
        <w:proofErr w:type="spellEnd"/>
        <w:r>
          <w:t>;</w:t>
        </w:r>
      </w:ins>
    </w:p>
    <w:p w:rsidR="007455EB" w:rsidRDefault="00BC61AE" w:rsidP="007455EB">
      <w:pPr>
        <w:pStyle w:val="NoSpacing"/>
        <w:rPr>
          <w:ins w:id="833" w:author="Kenneth Kon" w:date="2015-03-10T15:52:00Z"/>
        </w:rPr>
        <w:pPrChange w:id="834" w:author="Kenneth Kon" w:date="2015-03-10T15:52:00Z">
          <w:pPr/>
        </w:pPrChange>
      </w:pPr>
      <w:ins w:id="835" w:author="Kenneth Kon" w:date="2015-03-10T15:52:00Z">
        <w:r>
          <w:t xml:space="preserve">import </w:t>
        </w:r>
        <w:proofErr w:type="spellStart"/>
        <w:r>
          <w:t>com.virtual.queue.beans.RideInfo</w:t>
        </w:r>
        <w:proofErr w:type="spellEnd"/>
        <w:r>
          <w:t>;</w:t>
        </w:r>
      </w:ins>
    </w:p>
    <w:p w:rsidR="007455EB" w:rsidRDefault="00BC61AE" w:rsidP="007455EB">
      <w:pPr>
        <w:pStyle w:val="NoSpacing"/>
        <w:rPr>
          <w:ins w:id="836" w:author="Kenneth Kon" w:date="2015-03-10T15:52:00Z"/>
        </w:rPr>
        <w:pPrChange w:id="837" w:author="Kenneth Kon" w:date="2015-03-10T15:52:00Z">
          <w:pPr/>
        </w:pPrChange>
      </w:pPr>
      <w:ins w:id="838" w:author="Kenneth Kon" w:date="2015-03-10T15:52:00Z">
        <w:r>
          <w:t xml:space="preserve">import </w:t>
        </w:r>
        <w:proofErr w:type="spellStart"/>
        <w:r>
          <w:t>com.virtual.queue.beans.User</w:t>
        </w:r>
        <w:proofErr w:type="spellEnd"/>
        <w:r>
          <w:t>;</w:t>
        </w:r>
      </w:ins>
    </w:p>
    <w:p w:rsidR="007455EB" w:rsidRDefault="00BC61AE" w:rsidP="007455EB">
      <w:pPr>
        <w:pStyle w:val="NoSpacing"/>
        <w:rPr>
          <w:ins w:id="839" w:author="Kenneth Kon" w:date="2015-03-10T15:52:00Z"/>
        </w:rPr>
        <w:pPrChange w:id="840" w:author="Kenneth Kon" w:date="2015-03-10T15:52:00Z">
          <w:pPr/>
        </w:pPrChange>
      </w:pPr>
      <w:ins w:id="841" w:author="Kenneth Kon" w:date="2015-03-10T15:52:00Z">
        <w:r>
          <w:t xml:space="preserve">import </w:t>
        </w:r>
        <w:proofErr w:type="spellStart"/>
        <w:r>
          <w:t>com.virtual.queue.exception.NotificationException</w:t>
        </w:r>
        <w:proofErr w:type="spellEnd"/>
        <w:r>
          <w:t>;</w:t>
        </w:r>
      </w:ins>
    </w:p>
    <w:p w:rsidR="007455EB" w:rsidRDefault="007455EB" w:rsidP="007455EB">
      <w:pPr>
        <w:pStyle w:val="NoSpacing"/>
        <w:rPr>
          <w:ins w:id="842" w:author="Kenneth Kon" w:date="2015-03-10T15:52:00Z"/>
        </w:rPr>
        <w:pPrChange w:id="843" w:author="Kenneth Kon" w:date="2015-03-10T15:52:00Z">
          <w:pPr/>
        </w:pPrChange>
      </w:pPr>
    </w:p>
    <w:p w:rsidR="007455EB" w:rsidRDefault="00BC61AE" w:rsidP="007455EB">
      <w:pPr>
        <w:pStyle w:val="NoSpacing"/>
        <w:rPr>
          <w:ins w:id="844" w:author="Kenneth Kon" w:date="2015-03-10T15:52:00Z"/>
        </w:rPr>
        <w:pPrChange w:id="845" w:author="Kenneth Kon" w:date="2015-03-10T15:52:00Z">
          <w:pPr/>
        </w:pPrChange>
      </w:pPr>
      <w:ins w:id="846" w:author="Kenneth Kon" w:date="2015-03-10T15:52:00Z">
        <w:r>
          <w:t xml:space="preserve">public interface </w:t>
        </w:r>
        <w:proofErr w:type="spellStart"/>
        <w:r>
          <w:t>RideService</w:t>
        </w:r>
        <w:proofErr w:type="spellEnd"/>
        <w:r>
          <w:t xml:space="preserve"> {</w:t>
        </w:r>
      </w:ins>
    </w:p>
    <w:p w:rsidR="007455EB" w:rsidRDefault="007455EB" w:rsidP="007455EB">
      <w:pPr>
        <w:pStyle w:val="NoSpacing"/>
        <w:rPr>
          <w:ins w:id="847" w:author="Kenneth Kon" w:date="2015-03-10T15:52:00Z"/>
        </w:rPr>
        <w:pPrChange w:id="848" w:author="Kenneth Kon" w:date="2015-03-10T15:52:00Z">
          <w:pPr/>
        </w:pPrChange>
      </w:pPr>
    </w:p>
    <w:p w:rsidR="007455EB" w:rsidRDefault="00BC61AE" w:rsidP="007455EB">
      <w:pPr>
        <w:pStyle w:val="NoSpacing"/>
        <w:rPr>
          <w:ins w:id="849" w:author="Kenneth Kon" w:date="2015-03-10T15:52:00Z"/>
        </w:rPr>
        <w:pPrChange w:id="850" w:author="Kenneth Kon" w:date="2015-03-10T15:52:00Z">
          <w:pPr/>
        </w:pPrChange>
      </w:pPr>
      <w:ins w:id="851" w:author="Kenneth Kon" w:date="2015-03-10T15:52:00Z">
        <w:r>
          <w:tab/>
          <w:t>public List&lt;</w:t>
        </w:r>
        <w:proofErr w:type="spellStart"/>
        <w:r>
          <w:t>RideInfo</w:t>
        </w:r>
        <w:proofErr w:type="spellEnd"/>
        <w:r>
          <w:t xml:space="preserve">&gt; </w:t>
        </w:r>
        <w:proofErr w:type="spellStart"/>
        <w:r>
          <w:t>getAll</w:t>
        </w:r>
        <w:proofErr w:type="spellEnd"/>
        <w:r>
          <w:t>();</w:t>
        </w:r>
      </w:ins>
    </w:p>
    <w:p w:rsidR="007455EB" w:rsidRDefault="00BC61AE" w:rsidP="007455EB">
      <w:pPr>
        <w:pStyle w:val="NoSpacing"/>
        <w:rPr>
          <w:ins w:id="852" w:author="Kenneth Kon" w:date="2015-03-10T15:52:00Z"/>
        </w:rPr>
        <w:pPrChange w:id="853" w:author="Kenneth Kon" w:date="2015-03-10T15:52:00Z">
          <w:pPr/>
        </w:pPrChange>
      </w:pPr>
      <w:ins w:id="854" w:author="Kenneth Kon" w:date="2015-03-10T15:52:00Z">
        <w:r>
          <w:tab/>
          <w:t xml:space="preserve">public void </w:t>
        </w:r>
        <w:proofErr w:type="spellStart"/>
        <w:r>
          <w:t>addRide</w:t>
        </w:r>
        <w:proofErr w:type="spellEnd"/>
        <w:r>
          <w:t>(Ride ride);</w:t>
        </w:r>
      </w:ins>
    </w:p>
    <w:p w:rsidR="007455EB" w:rsidRDefault="00BC61AE" w:rsidP="007455EB">
      <w:pPr>
        <w:pStyle w:val="NoSpacing"/>
        <w:rPr>
          <w:ins w:id="855" w:author="Kenneth Kon" w:date="2015-03-10T15:52:00Z"/>
        </w:rPr>
        <w:pPrChange w:id="856" w:author="Kenneth Kon" w:date="2015-03-10T15:52:00Z">
          <w:pPr/>
        </w:pPrChange>
      </w:pPr>
      <w:ins w:id="857" w:author="Kenneth Kon" w:date="2015-03-10T15:52:00Z">
        <w:r>
          <w:tab/>
          <w:t xml:space="preserve">public void </w:t>
        </w:r>
        <w:proofErr w:type="spellStart"/>
        <w:r>
          <w:t>updateRide</w:t>
        </w:r>
        <w:proofErr w:type="spellEnd"/>
        <w:r>
          <w:t xml:space="preserve">(Ride ride); </w:t>
        </w:r>
      </w:ins>
    </w:p>
    <w:p w:rsidR="007455EB" w:rsidRDefault="00BC61AE" w:rsidP="007455EB">
      <w:pPr>
        <w:pStyle w:val="NoSpacing"/>
        <w:rPr>
          <w:ins w:id="858" w:author="Kenneth Kon" w:date="2015-03-10T15:52:00Z"/>
        </w:rPr>
        <w:pPrChange w:id="859" w:author="Kenneth Kon" w:date="2015-03-10T15:52:00Z">
          <w:pPr/>
        </w:pPrChange>
      </w:pPr>
      <w:ins w:id="860" w:author="Kenneth Kon" w:date="2015-03-10T15:52:00Z">
        <w:r>
          <w:tab/>
          <w:t xml:space="preserve">public void </w:t>
        </w:r>
        <w:proofErr w:type="spellStart"/>
        <w:r>
          <w:t>deleteRideById</w:t>
        </w:r>
        <w:proofErr w:type="spellEnd"/>
        <w:r>
          <w:t xml:space="preserve">(Long id, Long </w:t>
        </w:r>
        <w:proofErr w:type="spellStart"/>
        <w:r>
          <w:t>userid</w:t>
        </w:r>
        <w:proofErr w:type="spellEnd"/>
        <w:r>
          <w:t>);</w:t>
        </w:r>
      </w:ins>
    </w:p>
    <w:p w:rsidR="007455EB" w:rsidRDefault="00BC61AE" w:rsidP="007455EB">
      <w:pPr>
        <w:pStyle w:val="NoSpacing"/>
        <w:rPr>
          <w:ins w:id="861" w:author="Kenneth Kon" w:date="2015-03-10T15:52:00Z"/>
        </w:rPr>
        <w:pPrChange w:id="862" w:author="Kenneth Kon" w:date="2015-03-10T15:52:00Z">
          <w:pPr/>
        </w:pPrChange>
      </w:pPr>
      <w:ins w:id="863" w:author="Kenneth Kon" w:date="2015-03-10T15:52:00Z">
        <w:r>
          <w:tab/>
          <w:t xml:space="preserve">public </w:t>
        </w:r>
        <w:proofErr w:type="spellStart"/>
        <w:r>
          <w:t>boolean</w:t>
        </w:r>
        <w:proofErr w:type="spellEnd"/>
        <w:r>
          <w:t xml:space="preserve"> </w:t>
        </w:r>
        <w:proofErr w:type="spellStart"/>
        <w:r>
          <w:t>removeRidebyId</w:t>
        </w:r>
        <w:proofErr w:type="spellEnd"/>
        <w:r>
          <w:t>(String id);</w:t>
        </w:r>
      </w:ins>
    </w:p>
    <w:p w:rsidR="007455EB" w:rsidRDefault="00BC61AE" w:rsidP="007455EB">
      <w:pPr>
        <w:pStyle w:val="NoSpacing"/>
        <w:rPr>
          <w:ins w:id="864" w:author="Kenneth Kon" w:date="2015-03-10T15:52:00Z"/>
        </w:rPr>
        <w:pPrChange w:id="865" w:author="Kenneth Kon" w:date="2015-03-10T15:52:00Z">
          <w:pPr/>
        </w:pPrChange>
      </w:pPr>
      <w:ins w:id="866" w:author="Kenneth Kon" w:date="2015-03-10T15:52:00Z">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ins>
    </w:p>
    <w:p w:rsidR="007455EB" w:rsidRDefault="00BC61AE" w:rsidP="007455EB">
      <w:pPr>
        <w:pStyle w:val="NoSpacing"/>
        <w:rPr>
          <w:ins w:id="867" w:author="Kenneth Kon" w:date="2015-03-10T15:52:00Z"/>
        </w:rPr>
        <w:pPrChange w:id="868" w:author="Kenneth Kon" w:date="2015-03-10T15:52:00Z">
          <w:pPr/>
        </w:pPrChange>
      </w:pPr>
      <w:ins w:id="869" w:author="Kenneth Kon" w:date="2015-03-10T15:52:00Z">
        <w:r>
          <w:tab/>
          <w:t>public List&lt;</w:t>
        </w:r>
        <w:proofErr w:type="spellStart"/>
        <w:r>
          <w:t>RideInfo</w:t>
        </w:r>
        <w:proofErr w:type="spellEnd"/>
        <w:r>
          <w:t xml:space="preserve">&gt; </w:t>
        </w:r>
        <w:proofErr w:type="spellStart"/>
        <w:r>
          <w:t>pullRideInfo</w:t>
        </w:r>
        <w:proofErr w:type="spellEnd"/>
        <w:r>
          <w:t>();</w:t>
        </w:r>
      </w:ins>
    </w:p>
    <w:p w:rsidR="007455EB" w:rsidRDefault="00BC61AE" w:rsidP="007455EB">
      <w:pPr>
        <w:pStyle w:val="NoSpacing"/>
        <w:rPr>
          <w:ins w:id="870" w:author="Kenneth Kon" w:date="2015-03-10T15:52:00Z"/>
        </w:rPr>
        <w:pPrChange w:id="871" w:author="Kenneth Kon" w:date="2015-03-10T15:52:00Z">
          <w:pPr/>
        </w:pPrChange>
      </w:pPr>
      <w:ins w:id="872" w:author="Kenneth Kon" w:date="2015-03-10T15:52:00Z">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ins>
    </w:p>
    <w:p w:rsidR="007455EB" w:rsidRDefault="00BC61AE" w:rsidP="007455EB">
      <w:pPr>
        <w:pStyle w:val="NoSpacing"/>
        <w:rPr>
          <w:ins w:id="873" w:author="Kenneth Kon" w:date="2015-03-10T15:52:00Z"/>
        </w:rPr>
        <w:pPrChange w:id="874" w:author="Kenneth Kon" w:date="2015-03-10T15:52:00Z">
          <w:pPr/>
        </w:pPrChange>
      </w:pPr>
      <w:ins w:id="875" w:author="Kenneth Kon" w:date="2015-03-10T15:52:00Z">
        <w:r>
          <w:tab/>
          <w:t>public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ins>
    </w:p>
    <w:p w:rsidR="007455EB" w:rsidRDefault="00BC61AE" w:rsidP="007455EB">
      <w:pPr>
        <w:pStyle w:val="NoSpacing"/>
        <w:rPr>
          <w:ins w:id="876" w:author="Kenneth Kon" w:date="2015-03-10T15:52:00Z"/>
        </w:rPr>
        <w:pPrChange w:id="877" w:author="Kenneth Kon" w:date="2015-03-10T15:52:00Z">
          <w:pPr/>
        </w:pPrChange>
      </w:pPr>
      <w:ins w:id="878" w:author="Kenneth Kon" w:date="2015-03-10T15:52:00Z">
        <w:r>
          <w:tab/>
        </w:r>
      </w:ins>
    </w:p>
    <w:p w:rsidR="007455EB" w:rsidRDefault="00BC61AE" w:rsidP="007455EB">
      <w:pPr>
        <w:pStyle w:val="NoSpacing"/>
        <w:rPr>
          <w:ins w:id="879" w:author="Kenneth Kon" w:date="2015-03-10T15:52:00Z"/>
        </w:rPr>
        <w:pPrChange w:id="880" w:author="Kenneth Kon" w:date="2015-03-10T15:52:00Z">
          <w:pPr/>
        </w:pPrChange>
      </w:pPr>
      <w:ins w:id="881" w:author="Kenneth Kon" w:date="2015-03-10T15:52:00Z">
        <w:r>
          <w:t>}</w:t>
        </w:r>
      </w:ins>
    </w:p>
    <w:p w:rsidR="007455EB" w:rsidRDefault="007455EB" w:rsidP="007455EB">
      <w:pPr>
        <w:pStyle w:val="NoSpacing"/>
        <w:rPr>
          <w:ins w:id="882" w:author="Kenneth Kon" w:date="2015-03-10T15:52:00Z"/>
        </w:rPr>
        <w:pPrChange w:id="883" w:author="Kenneth Kon" w:date="2015-03-10T15:52:00Z">
          <w:pPr/>
        </w:pPrChange>
      </w:pPr>
    </w:p>
    <w:p w:rsidR="007455EB" w:rsidRDefault="00BC61AE" w:rsidP="007455EB">
      <w:pPr>
        <w:pStyle w:val="NoSpacing"/>
        <w:rPr>
          <w:ins w:id="884" w:author="Kenneth Kon" w:date="2015-03-10T15:52:00Z"/>
          <w:rFonts w:eastAsiaTheme="minorEastAsia"/>
        </w:rPr>
        <w:pPrChange w:id="885" w:author="Kenneth Kon" w:date="2015-03-10T15:52:00Z">
          <w:pPr/>
        </w:pPrChange>
      </w:pPr>
      <w:ins w:id="886" w:author="Kenneth Kon" w:date="2015-03-10T15:52:00Z">
        <w:r w:rsidRPr="00921DF2">
          <w:rPr>
            <w:rFonts w:eastAsiaTheme="minorEastAsia"/>
            <w:bCs/>
            <w:color w:val="7F0055"/>
          </w:rPr>
          <w:t>package</w:t>
        </w:r>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ins>
    </w:p>
    <w:p w:rsidR="007455EB" w:rsidRDefault="007455EB" w:rsidP="007455EB">
      <w:pPr>
        <w:pStyle w:val="NoSpacing"/>
        <w:rPr>
          <w:ins w:id="887" w:author="Kenneth Kon" w:date="2015-03-10T15:52:00Z"/>
          <w:rFonts w:eastAsiaTheme="minorEastAsia"/>
        </w:rPr>
        <w:pPrChange w:id="888" w:author="Kenneth Kon" w:date="2015-03-10T15:52:00Z">
          <w:pPr/>
        </w:pPrChange>
      </w:pPr>
    </w:p>
    <w:p w:rsidR="007455EB" w:rsidRDefault="00BC61AE" w:rsidP="007455EB">
      <w:pPr>
        <w:pStyle w:val="NoSpacing"/>
        <w:rPr>
          <w:ins w:id="889" w:author="Kenneth Kon" w:date="2015-03-10T15:52:00Z"/>
          <w:rFonts w:eastAsiaTheme="minorEastAsia"/>
        </w:rPr>
        <w:pPrChange w:id="890" w:author="Kenneth Kon" w:date="2015-03-10T15:52:00Z">
          <w:pPr/>
        </w:pPrChange>
      </w:pPr>
      <w:ins w:id="891"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interface</w:t>
        </w:r>
        <w:r w:rsidRPr="00921DF2">
          <w:rPr>
            <w:rFonts w:eastAsiaTheme="minorEastAsia"/>
            <w:color w:val="000000"/>
          </w:rPr>
          <w:t xml:space="preserve"> Rule {</w:t>
        </w:r>
      </w:ins>
    </w:p>
    <w:p w:rsidR="007455EB" w:rsidRDefault="00BC61AE" w:rsidP="007455EB">
      <w:pPr>
        <w:pStyle w:val="NoSpacing"/>
        <w:rPr>
          <w:ins w:id="892" w:author="Kenneth Kon" w:date="2015-03-10T15:52:00Z"/>
          <w:rFonts w:eastAsiaTheme="minorEastAsia"/>
        </w:rPr>
        <w:pPrChange w:id="893" w:author="Kenneth Kon" w:date="2015-03-10T15:52:00Z">
          <w:pPr/>
        </w:pPrChange>
      </w:pPr>
      <w:ins w:id="894"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Cs/>
            <w:color w:val="7F0055"/>
          </w:rPr>
          <w:t>throws</w:t>
        </w:r>
        <w:r w:rsidRPr="00921DF2">
          <w:rPr>
            <w:rFonts w:eastAsiaTheme="minorEastAsia"/>
            <w:color w:val="000000"/>
          </w:rPr>
          <w:t xml:space="preserve"> Exception;</w:t>
        </w:r>
      </w:ins>
    </w:p>
    <w:p w:rsidR="007455EB" w:rsidRDefault="00BC61AE" w:rsidP="007455EB">
      <w:pPr>
        <w:pStyle w:val="NoSpacing"/>
        <w:rPr>
          <w:ins w:id="895" w:author="Kenneth Kon" w:date="2015-03-10T15:52:00Z"/>
          <w:rFonts w:eastAsiaTheme="minorEastAsia"/>
        </w:rPr>
        <w:pPrChange w:id="896" w:author="Kenneth Kon" w:date="2015-03-10T15:52:00Z">
          <w:pPr/>
        </w:pPrChange>
      </w:pPr>
      <w:ins w:id="897" w:author="Kenneth Kon" w:date="2015-03-10T15:52:00Z">
        <w:r w:rsidRPr="00921DF2">
          <w:rPr>
            <w:rFonts w:eastAsiaTheme="minorEastAsia"/>
            <w:bCs/>
            <w:color w:val="7F0055"/>
          </w:rPr>
          <w:t>public</w:t>
        </w:r>
        <w:r w:rsidRPr="00921DF2">
          <w:rPr>
            <w:rFonts w:eastAsiaTheme="minorEastAsia"/>
            <w:color w:val="000000"/>
          </w:rPr>
          <w:t xml:space="preserve"> </w:t>
        </w:r>
        <w:proofErr w:type="spellStart"/>
        <w:r w:rsidRPr="00921DF2">
          <w:rPr>
            <w:rFonts w:eastAsiaTheme="minorEastAsia"/>
            <w:bCs/>
            <w:color w:val="7F0055"/>
          </w:rPr>
          <w:t>boolean</w:t>
        </w:r>
        <w:proofErr w:type="spellEnd"/>
        <w:r w:rsidRPr="00921DF2">
          <w:rPr>
            <w:rFonts w:eastAsiaTheme="minorEastAsia"/>
            <w:color w:val="000000"/>
          </w:rPr>
          <w:t xml:space="preserve"> apply();</w:t>
        </w:r>
      </w:ins>
    </w:p>
    <w:p w:rsidR="007455EB" w:rsidRDefault="00BC61AE" w:rsidP="007455EB">
      <w:pPr>
        <w:pStyle w:val="NoSpacing"/>
        <w:rPr>
          <w:ins w:id="898" w:author="Kenneth Kon" w:date="2015-03-10T15:52:00Z"/>
          <w:rFonts w:eastAsiaTheme="minorEastAsia"/>
        </w:rPr>
        <w:pPrChange w:id="899" w:author="Kenneth Kon" w:date="2015-03-10T15:52:00Z">
          <w:pPr/>
        </w:pPrChange>
      </w:pPr>
      <w:ins w:id="900" w:author="Kenneth Kon" w:date="2015-03-10T15:52:00Z">
        <w:r w:rsidRPr="00921DF2">
          <w:rPr>
            <w:rFonts w:eastAsiaTheme="minorEastAsia"/>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ins>
    </w:p>
    <w:p w:rsidR="007455EB" w:rsidRDefault="00BC61AE" w:rsidP="007455EB">
      <w:pPr>
        <w:pStyle w:val="NoSpacing"/>
        <w:rPr>
          <w:ins w:id="901" w:author="Kenneth Kon" w:date="2015-03-10T15:52:00Z"/>
        </w:rPr>
        <w:pPrChange w:id="902" w:author="Kenneth Kon" w:date="2015-03-10T15:52:00Z">
          <w:pPr/>
        </w:pPrChange>
      </w:pPr>
      <w:ins w:id="903" w:author="Kenneth Kon" w:date="2015-03-10T15:52:00Z">
        <w:r w:rsidRPr="00921DF2">
          <w:rPr>
            <w:rFonts w:eastAsiaTheme="minorEastAsia"/>
            <w:color w:val="000000"/>
          </w:rPr>
          <w:t>}</w:t>
        </w:r>
      </w:ins>
    </w:p>
    <w:p w:rsidR="007455EB" w:rsidRDefault="007455EB" w:rsidP="007455EB">
      <w:pPr>
        <w:pStyle w:val="NoSpacing"/>
        <w:pPrChange w:id="904" w:author="Kenneth Kon" w:date="2015-03-10T15:52:00Z">
          <w:pPr/>
        </w:pPrChange>
      </w:pP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Pr="00281538" w:rsidRDefault="00281538" w:rsidP="00281538">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.6.</w:t>
      </w:r>
      <w:r w:rsidRPr="00281538">
        <w:rPr>
          <w:rFonts w:ascii="Times New Roman" w:eastAsiaTheme="majorEastAsia" w:hAnsi="Times New Roman" w:cstheme="majorBidi"/>
          <w:b/>
          <w:bCs/>
          <w:color w:val="4F81BD" w:themeColor="accent1"/>
          <w:sz w:val="26"/>
          <w:szCs w:val="26"/>
        </w:rPr>
        <w:tab/>
        <w:t>Appendix F - Diary of meeting and tasks.</w:t>
      </w:r>
    </w:p>
    <w:p w:rsidR="00CE7B34" w:rsidRPr="00DA2067" w:rsidRDefault="00CE7B34" w:rsidP="00CE7B34">
      <w:pPr>
        <w:pStyle w:val="NoSpacing"/>
        <w:rPr>
          <w:b/>
          <w:u w:val="single"/>
        </w:rPr>
      </w:pPr>
      <w:r w:rsidRPr="00DA2067">
        <w:rPr>
          <w:b/>
          <w:u w:val="single"/>
        </w:rPr>
        <w:t>Meeting  1</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22</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 scrum master</w:t>
      </w:r>
    </w:p>
    <w:p w:rsidR="00CE7B34" w:rsidRDefault="00CE7B34" w:rsidP="00CE7B34">
      <w:pPr>
        <w:pStyle w:val="NoSpacing"/>
      </w:pPr>
      <w:r>
        <w:t>Kenneth Kon</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Talking about the requirements with Bernard for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2</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Discussed about the Database layout and the fields of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3</w:t>
      </w:r>
    </w:p>
    <w:p w:rsidR="00CE7B34" w:rsidRPr="00C431C0" w:rsidRDefault="00CE7B34" w:rsidP="00CE7B34">
      <w:pPr>
        <w:pStyle w:val="NoSpacing"/>
      </w:pPr>
      <w:r w:rsidRPr="00C431C0">
        <w:rPr>
          <w:b/>
        </w:rPr>
        <w:lastRenderedPageBreak/>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 scrum master</w:t>
      </w:r>
    </w:p>
    <w:p w:rsidR="00CE7B34" w:rsidRDefault="00CE7B34" w:rsidP="00CE7B34">
      <w:pPr>
        <w:pStyle w:val="NoSpacing"/>
      </w:pPr>
      <w:r>
        <w:t xml:space="preserve">Kenneth Kon </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t>Topic:</w:t>
      </w:r>
    </w:p>
    <w:p w:rsidR="00CE7B34" w:rsidRDefault="00CE7B34" w:rsidP="00CE7B34">
      <w:pPr>
        <w:pStyle w:val="NoSpacing"/>
      </w:pPr>
      <w:r>
        <w:t>Discussed on what User Story we should work on with the Product Owner/Mentor, for Sprint 1.</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4</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Discussed our progress on the Sprint 1, discussed any impediments.</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5</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 xml:space="preserve">Discussed Sprint 1 Review, if User Story was satisfy the requirements. </w:t>
      </w:r>
    </w:p>
    <w:p w:rsidR="00CE7B34" w:rsidRDefault="00CE7B34" w:rsidP="00CE7B34">
      <w:pPr>
        <w:pStyle w:val="NoSpacing"/>
      </w:pPr>
      <w:r>
        <w:t xml:space="preserve">Discussed also discussed the impediments and need to </w:t>
      </w:r>
      <w:proofErr w:type="spellStart"/>
      <w:r>
        <w:t>refactor</w:t>
      </w:r>
      <w:proofErr w:type="spellEnd"/>
      <w:r>
        <w:t xml:space="preserve"> the previous design.</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6</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17</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 xml:space="preserve">Kenneth Kon </w:t>
      </w:r>
    </w:p>
    <w:p w:rsidR="00CE7B34" w:rsidRDefault="00CE7B34" w:rsidP="00CE7B34">
      <w:pPr>
        <w:pStyle w:val="NoSpacing"/>
      </w:pPr>
      <w:r>
        <w:t xml:space="preserve">Bernard </w:t>
      </w:r>
      <w:proofErr w:type="spellStart"/>
      <w:r>
        <w:t>Parenteau</w:t>
      </w:r>
      <w:proofErr w:type="spellEnd"/>
      <w:r>
        <w:t xml:space="preserve"> - scrum master</w:t>
      </w:r>
    </w:p>
    <w:p w:rsidR="00CE7B34" w:rsidRDefault="00CE7B34" w:rsidP="00CE7B34">
      <w:pPr>
        <w:pStyle w:val="NoSpacing"/>
      </w:pPr>
      <w:r w:rsidRPr="00234180">
        <w:rPr>
          <w:b/>
        </w:rPr>
        <w:t>Topic</w:t>
      </w:r>
      <w:r>
        <w:t>:</w:t>
      </w:r>
    </w:p>
    <w:p w:rsidR="00CE7B34" w:rsidRDefault="00CE7B34" w:rsidP="00CE7B34">
      <w:pPr>
        <w:pStyle w:val="NoSpacing"/>
      </w:pPr>
      <w:r>
        <w:t xml:space="preserve">Discussed Sprint 2 Planning, convince Product owner Team Story has higher priority. </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7</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28</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r>
        <w:t xml:space="preserve"> </w:t>
      </w:r>
    </w:p>
    <w:p w:rsidR="00CE7B34" w:rsidRPr="00C431C0" w:rsidRDefault="00CE7B34" w:rsidP="00CE7B34">
      <w:pPr>
        <w:pStyle w:val="NoSpacing"/>
        <w:rPr>
          <w:b/>
        </w:rPr>
      </w:pPr>
      <w:r w:rsidRPr="00C431C0">
        <w:rPr>
          <w:b/>
        </w:rPr>
        <w:t>Topic:</w:t>
      </w:r>
    </w:p>
    <w:p w:rsidR="00CE7B34" w:rsidRDefault="00CE7B34" w:rsidP="00CE7B34">
      <w:pPr>
        <w:pStyle w:val="NoSpacing"/>
      </w:pPr>
      <w:r>
        <w:lastRenderedPageBreak/>
        <w:t xml:space="preserve">Discussed Sprint 2 Review, display the new design of the </w:t>
      </w:r>
      <w:proofErr w:type="spellStart"/>
      <w:r>
        <w:t>Refactored</w:t>
      </w:r>
      <w:proofErr w:type="spellEnd"/>
      <w:r>
        <w:t xml:space="preserve"> product. </w:t>
      </w:r>
    </w:p>
    <w:p w:rsidR="00CE7B34" w:rsidRDefault="00CE7B34" w:rsidP="00CE7B34">
      <w:pPr>
        <w:pStyle w:val="NoSpacing"/>
      </w:pPr>
      <w:r>
        <w:t xml:space="preserve">Discussed also discussed the impediments and need to </w:t>
      </w:r>
      <w:proofErr w:type="spellStart"/>
      <w:r>
        <w:t>Refactor</w:t>
      </w:r>
      <w:proofErr w:type="spellEnd"/>
      <w:r>
        <w:t xml:space="preserve"> the previous design.</w:t>
      </w:r>
    </w:p>
    <w:p w:rsidR="00CE7B34" w:rsidRDefault="00CE7B34" w:rsidP="00CE7B34">
      <w:pPr>
        <w:pStyle w:val="NoSpacing"/>
      </w:pPr>
    </w:p>
    <w:p w:rsidR="00CE7B34" w:rsidRPr="00C431C0" w:rsidRDefault="00CE7B34" w:rsidP="00CE7B34">
      <w:pPr>
        <w:pStyle w:val="NoSpacing"/>
        <w:rPr>
          <w:b/>
        </w:rPr>
      </w:pPr>
      <w:r w:rsidRPr="00C431C0">
        <w:rPr>
          <w:b/>
          <w:u w:val="single"/>
        </w:rPr>
        <w:t>Meeting  8</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3/3/2015</w:t>
      </w:r>
    </w:p>
    <w:p w:rsidR="00CE7B34" w:rsidRPr="00C431C0" w:rsidRDefault="00CE7B34" w:rsidP="00CE7B34">
      <w:pPr>
        <w:pStyle w:val="NoSpacing"/>
        <w:rPr>
          <w:b/>
        </w:rPr>
      </w:pPr>
      <w:r w:rsidRPr="00C431C0">
        <w:rPr>
          <w:b/>
        </w:rPr>
        <w:t>Members Participated:</w:t>
      </w:r>
    </w:p>
    <w:p w:rsidR="00CE7B34" w:rsidRPr="00C431C0" w:rsidRDefault="00CE7B34" w:rsidP="00CE7B34">
      <w:pPr>
        <w:pStyle w:val="NoSpacing"/>
      </w:pPr>
      <w:r w:rsidRPr="00C431C0">
        <w:t xml:space="preserve">Michael </w:t>
      </w:r>
      <w:proofErr w:type="spellStart"/>
      <w:r w:rsidRPr="00C431C0">
        <w:t>Lazo</w:t>
      </w:r>
      <w:proofErr w:type="spellEnd"/>
      <w:r w:rsidRPr="00C431C0">
        <w:t xml:space="preserve"> - Scrum master</w:t>
      </w:r>
    </w:p>
    <w:p w:rsidR="00CE7B34" w:rsidRPr="00C431C0" w:rsidRDefault="00CE7B34" w:rsidP="00CE7B34">
      <w:pPr>
        <w:pStyle w:val="NoSpacing"/>
      </w:pPr>
      <w:r w:rsidRPr="00C431C0">
        <w:t xml:space="preserve">Kenneth Kon </w:t>
      </w:r>
    </w:p>
    <w:p w:rsidR="00CE7B34" w:rsidRPr="00C431C0" w:rsidRDefault="00CE7B34" w:rsidP="00CE7B34">
      <w:pPr>
        <w:pStyle w:val="NoSpacing"/>
      </w:pPr>
      <w:r w:rsidRPr="00C431C0">
        <w:t xml:space="preserve">Bernard </w:t>
      </w:r>
      <w:proofErr w:type="spellStart"/>
      <w:r w:rsidRPr="00C431C0">
        <w:t>Parenteau</w:t>
      </w:r>
      <w:proofErr w:type="spellEnd"/>
      <w:r w:rsidRPr="00C431C0">
        <w:t xml:space="preserve"> - Product Owner</w:t>
      </w:r>
    </w:p>
    <w:p w:rsidR="00CE7B34" w:rsidRPr="00C431C0" w:rsidRDefault="00CE7B34" w:rsidP="00CE7B34">
      <w:pPr>
        <w:pStyle w:val="NoSpacing"/>
      </w:pPr>
      <w:r w:rsidRPr="00C431C0">
        <w:rPr>
          <w:b/>
        </w:rPr>
        <w:t>Topic:</w:t>
      </w:r>
    </w:p>
    <w:p w:rsidR="00CE7B34" w:rsidRPr="00263EAE" w:rsidRDefault="00CE7B34" w:rsidP="00CE7B34">
      <w:pPr>
        <w:pStyle w:val="NoSpacing"/>
      </w:pPr>
      <w:r w:rsidRPr="00C431C0">
        <w:tab/>
        <w:t>Get more information on the stories we will be working on for Sprint 3 from our product owner.</w:t>
      </w:r>
    </w:p>
    <w:p w:rsidR="00DB504A" w:rsidRDefault="00DB504A"/>
    <w:p w:rsidR="00281538" w:rsidRDefault="00281538" w:rsidP="00281538">
      <w:pPr>
        <w:pStyle w:val="Heading1"/>
      </w:pPr>
      <w:r>
        <w:t>7.References</w:t>
      </w:r>
    </w:p>
    <w:p w:rsidR="00DB504A" w:rsidRDefault="00DB504A"/>
    <w:p w:rsidR="00DB504A" w:rsidRDefault="00DB504A"/>
    <w:p w:rsidR="00DB504A" w:rsidRDefault="00DB504A"/>
    <w:p w:rsidR="00DB504A" w:rsidRDefault="00DB504A"/>
    <w:sectPr w:rsidR="00DB504A" w:rsidSect="00567C9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762476B"/>
    <w:multiLevelType w:val="multilevel"/>
    <w:tmpl w:val="35123E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4DF4525"/>
    <w:multiLevelType w:val="multilevel"/>
    <w:tmpl w:val="B2A6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4E64847"/>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1">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66"/>
  </w:num>
  <w:num w:numId="3">
    <w:abstractNumId w:val="22"/>
  </w:num>
  <w:num w:numId="4">
    <w:abstractNumId w:val="18"/>
  </w:num>
  <w:num w:numId="5">
    <w:abstractNumId w:val="54"/>
  </w:num>
  <w:num w:numId="6">
    <w:abstractNumId w:val="53"/>
  </w:num>
  <w:num w:numId="7">
    <w:abstractNumId w:val="3"/>
  </w:num>
  <w:num w:numId="8">
    <w:abstractNumId w:val="16"/>
  </w:num>
  <w:num w:numId="9">
    <w:abstractNumId w:val="33"/>
  </w:num>
  <w:num w:numId="10">
    <w:abstractNumId w:val="67"/>
  </w:num>
  <w:num w:numId="11">
    <w:abstractNumId w:val="41"/>
  </w:num>
  <w:num w:numId="12">
    <w:abstractNumId w:val="17"/>
  </w:num>
  <w:num w:numId="13">
    <w:abstractNumId w:val="43"/>
  </w:num>
  <w:num w:numId="14">
    <w:abstractNumId w:val="61"/>
  </w:num>
  <w:num w:numId="15">
    <w:abstractNumId w:val="40"/>
  </w:num>
  <w:num w:numId="16">
    <w:abstractNumId w:val="15"/>
  </w:num>
  <w:num w:numId="17">
    <w:abstractNumId w:val="37"/>
  </w:num>
  <w:num w:numId="18">
    <w:abstractNumId w:val="68"/>
  </w:num>
  <w:num w:numId="19">
    <w:abstractNumId w:val="56"/>
  </w:num>
  <w:num w:numId="20">
    <w:abstractNumId w:val="46"/>
  </w:num>
  <w:num w:numId="21">
    <w:abstractNumId w:val="50"/>
  </w:num>
  <w:num w:numId="22">
    <w:abstractNumId w:val="59"/>
  </w:num>
  <w:num w:numId="23">
    <w:abstractNumId w:val="5"/>
  </w:num>
  <w:num w:numId="24">
    <w:abstractNumId w:val="34"/>
  </w:num>
  <w:num w:numId="25">
    <w:abstractNumId w:val="31"/>
  </w:num>
  <w:num w:numId="26">
    <w:abstractNumId w:val="62"/>
  </w:num>
  <w:num w:numId="27">
    <w:abstractNumId w:val="25"/>
  </w:num>
  <w:num w:numId="28">
    <w:abstractNumId w:val="12"/>
  </w:num>
  <w:num w:numId="29">
    <w:abstractNumId w:val="39"/>
  </w:num>
  <w:num w:numId="30">
    <w:abstractNumId w:val="20"/>
  </w:num>
  <w:num w:numId="31">
    <w:abstractNumId w:val="30"/>
  </w:num>
  <w:num w:numId="32">
    <w:abstractNumId w:val="45"/>
  </w:num>
  <w:num w:numId="33">
    <w:abstractNumId w:val="72"/>
  </w:num>
  <w:num w:numId="34">
    <w:abstractNumId w:val="57"/>
  </w:num>
  <w:num w:numId="35">
    <w:abstractNumId w:val="49"/>
  </w:num>
  <w:num w:numId="36">
    <w:abstractNumId w:val="44"/>
  </w:num>
  <w:num w:numId="37">
    <w:abstractNumId w:val="23"/>
  </w:num>
  <w:num w:numId="38">
    <w:abstractNumId w:val="65"/>
  </w:num>
  <w:num w:numId="39">
    <w:abstractNumId w:val="69"/>
  </w:num>
  <w:num w:numId="40">
    <w:abstractNumId w:val="1"/>
  </w:num>
  <w:num w:numId="41">
    <w:abstractNumId w:val="48"/>
  </w:num>
  <w:num w:numId="42">
    <w:abstractNumId w:val="52"/>
  </w:num>
  <w:num w:numId="43">
    <w:abstractNumId w:val="8"/>
  </w:num>
  <w:num w:numId="44">
    <w:abstractNumId w:val="28"/>
  </w:num>
  <w:num w:numId="45">
    <w:abstractNumId w:val="29"/>
  </w:num>
  <w:num w:numId="46">
    <w:abstractNumId w:val="42"/>
  </w:num>
  <w:num w:numId="47">
    <w:abstractNumId w:val="4"/>
  </w:num>
  <w:num w:numId="48">
    <w:abstractNumId w:val="9"/>
  </w:num>
  <w:num w:numId="49">
    <w:abstractNumId w:val="19"/>
  </w:num>
  <w:num w:numId="50">
    <w:abstractNumId w:val="26"/>
  </w:num>
  <w:num w:numId="51">
    <w:abstractNumId w:val="11"/>
  </w:num>
  <w:num w:numId="52">
    <w:abstractNumId w:val="71"/>
  </w:num>
  <w:num w:numId="53">
    <w:abstractNumId w:val="0"/>
  </w:num>
  <w:num w:numId="54">
    <w:abstractNumId w:val="60"/>
  </w:num>
  <w:num w:numId="55">
    <w:abstractNumId w:val="14"/>
  </w:num>
  <w:num w:numId="56">
    <w:abstractNumId w:val="24"/>
  </w:num>
  <w:num w:numId="57">
    <w:abstractNumId w:val="38"/>
  </w:num>
  <w:num w:numId="58">
    <w:abstractNumId w:val="55"/>
  </w:num>
  <w:num w:numId="59">
    <w:abstractNumId w:val="27"/>
  </w:num>
  <w:num w:numId="60">
    <w:abstractNumId w:val="7"/>
  </w:num>
  <w:num w:numId="61">
    <w:abstractNumId w:val="63"/>
  </w:num>
  <w:num w:numId="62">
    <w:abstractNumId w:val="6"/>
  </w:num>
  <w:num w:numId="63">
    <w:abstractNumId w:val="70"/>
  </w:num>
  <w:num w:numId="64">
    <w:abstractNumId w:val="47"/>
  </w:num>
  <w:num w:numId="65">
    <w:abstractNumId w:val="35"/>
  </w:num>
  <w:num w:numId="66">
    <w:abstractNumId w:val="10"/>
  </w:num>
  <w:num w:numId="67">
    <w:abstractNumId w:val="58"/>
  </w:num>
  <w:num w:numId="68">
    <w:abstractNumId w:val="32"/>
  </w:num>
  <w:num w:numId="69">
    <w:abstractNumId w:val="2"/>
  </w:num>
  <w:num w:numId="70">
    <w:abstractNumId w:val="36"/>
  </w:num>
  <w:num w:numId="71">
    <w:abstractNumId w:val="51"/>
  </w:num>
  <w:num w:numId="72">
    <w:abstractNumId w:val="13"/>
  </w:num>
  <w:num w:numId="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1"/>
  </w:num>
  <w:numIdMacAtCleanup w:val="7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trackRevisions/>
  <w:defaultTabStop w:val="720"/>
  <w:characterSpacingControl w:val="doNotCompress"/>
  <w:compat/>
  <w:rsids>
    <w:rsidRoot w:val="009375F0"/>
    <w:rsid w:val="00001E3D"/>
    <w:rsid w:val="000066E5"/>
    <w:rsid w:val="00023DAF"/>
    <w:rsid w:val="0002621A"/>
    <w:rsid w:val="0003104D"/>
    <w:rsid w:val="00035B48"/>
    <w:rsid w:val="000365D9"/>
    <w:rsid w:val="00037DD5"/>
    <w:rsid w:val="00046BB5"/>
    <w:rsid w:val="00050AC5"/>
    <w:rsid w:val="000552A5"/>
    <w:rsid w:val="00057024"/>
    <w:rsid w:val="00060D61"/>
    <w:rsid w:val="00060E98"/>
    <w:rsid w:val="0007032B"/>
    <w:rsid w:val="00083FAA"/>
    <w:rsid w:val="00084D52"/>
    <w:rsid w:val="00090509"/>
    <w:rsid w:val="00094756"/>
    <w:rsid w:val="000A50BE"/>
    <w:rsid w:val="000B4B4E"/>
    <w:rsid w:val="000B5384"/>
    <w:rsid w:val="000B6B2F"/>
    <w:rsid w:val="000B7FF3"/>
    <w:rsid w:val="000C33B3"/>
    <w:rsid w:val="000C691E"/>
    <w:rsid w:val="000D144E"/>
    <w:rsid w:val="000D5C30"/>
    <w:rsid w:val="000E2AB2"/>
    <w:rsid w:val="000F095A"/>
    <w:rsid w:val="000F1360"/>
    <w:rsid w:val="001000C6"/>
    <w:rsid w:val="00101FA3"/>
    <w:rsid w:val="00104039"/>
    <w:rsid w:val="00104835"/>
    <w:rsid w:val="001055B5"/>
    <w:rsid w:val="001136E0"/>
    <w:rsid w:val="0011664E"/>
    <w:rsid w:val="00132BFB"/>
    <w:rsid w:val="00136152"/>
    <w:rsid w:val="00137EB3"/>
    <w:rsid w:val="00142A03"/>
    <w:rsid w:val="00151E02"/>
    <w:rsid w:val="001535FB"/>
    <w:rsid w:val="00154E07"/>
    <w:rsid w:val="001574B3"/>
    <w:rsid w:val="00157762"/>
    <w:rsid w:val="001601F6"/>
    <w:rsid w:val="00160F2D"/>
    <w:rsid w:val="001643F4"/>
    <w:rsid w:val="00166DCC"/>
    <w:rsid w:val="001876B7"/>
    <w:rsid w:val="00190C76"/>
    <w:rsid w:val="001915F0"/>
    <w:rsid w:val="00191DE9"/>
    <w:rsid w:val="001A14AF"/>
    <w:rsid w:val="001A18BE"/>
    <w:rsid w:val="001A1ABD"/>
    <w:rsid w:val="001A37CB"/>
    <w:rsid w:val="001C107F"/>
    <w:rsid w:val="001D2AFA"/>
    <w:rsid w:val="001E294B"/>
    <w:rsid w:val="001E4644"/>
    <w:rsid w:val="001E5C8D"/>
    <w:rsid w:val="00200205"/>
    <w:rsid w:val="00200B18"/>
    <w:rsid w:val="00202A84"/>
    <w:rsid w:val="00203DF5"/>
    <w:rsid w:val="0020710D"/>
    <w:rsid w:val="002102DD"/>
    <w:rsid w:val="00210E36"/>
    <w:rsid w:val="0021389F"/>
    <w:rsid w:val="00213D38"/>
    <w:rsid w:val="00216CB3"/>
    <w:rsid w:val="0023654B"/>
    <w:rsid w:val="0024439A"/>
    <w:rsid w:val="002502AB"/>
    <w:rsid w:val="00250A4F"/>
    <w:rsid w:val="002540D9"/>
    <w:rsid w:val="00254540"/>
    <w:rsid w:val="00260583"/>
    <w:rsid w:val="002641B4"/>
    <w:rsid w:val="00270D96"/>
    <w:rsid w:val="00271790"/>
    <w:rsid w:val="00281538"/>
    <w:rsid w:val="00287B40"/>
    <w:rsid w:val="00290643"/>
    <w:rsid w:val="00292D80"/>
    <w:rsid w:val="0029327C"/>
    <w:rsid w:val="00293911"/>
    <w:rsid w:val="0029452E"/>
    <w:rsid w:val="002A09FC"/>
    <w:rsid w:val="002B31EF"/>
    <w:rsid w:val="002B50A5"/>
    <w:rsid w:val="002B5519"/>
    <w:rsid w:val="002C3401"/>
    <w:rsid w:val="002D0CE5"/>
    <w:rsid w:val="002D5F9B"/>
    <w:rsid w:val="002E3E0C"/>
    <w:rsid w:val="002E734E"/>
    <w:rsid w:val="002F4365"/>
    <w:rsid w:val="002F5011"/>
    <w:rsid w:val="002F50F4"/>
    <w:rsid w:val="002F6E67"/>
    <w:rsid w:val="003004F8"/>
    <w:rsid w:val="00300DD6"/>
    <w:rsid w:val="00302310"/>
    <w:rsid w:val="0030579C"/>
    <w:rsid w:val="00306DFB"/>
    <w:rsid w:val="003077FD"/>
    <w:rsid w:val="0031616D"/>
    <w:rsid w:val="00320313"/>
    <w:rsid w:val="00321184"/>
    <w:rsid w:val="0032423E"/>
    <w:rsid w:val="00324BE6"/>
    <w:rsid w:val="00335856"/>
    <w:rsid w:val="0034018D"/>
    <w:rsid w:val="00343E76"/>
    <w:rsid w:val="003440F5"/>
    <w:rsid w:val="003539AD"/>
    <w:rsid w:val="00354627"/>
    <w:rsid w:val="00360289"/>
    <w:rsid w:val="0036211A"/>
    <w:rsid w:val="00362362"/>
    <w:rsid w:val="00366478"/>
    <w:rsid w:val="003677B8"/>
    <w:rsid w:val="00374514"/>
    <w:rsid w:val="00384DC5"/>
    <w:rsid w:val="00385E2D"/>
    <w:rsid w:val="00386E64"/>
    <w:rsid w:val="00390FE6"/>
    <w:rsid w:val="00391352"/>
    <w:rsid w:val="003935E9"/>
    <w:rsid w:val="003A2B50"/>
    <w:rsid w:val="003A50DF"/>
    <w:rsid w:val="003A588F"/>
    <w:rsid w:val="003B2EF1"/>
    <w:rsid w:val="003B5EBB"/>
    <w:rsid w:val="003B6913"/>
    <w:rsid w:val="003C0236"/>
    <w:rsid w:val="003C7CB5"/>
    <w:rsid w:val="003D0C95"/>
    <w:rsid w:val="003D3019"/>
    <w:rsid w:val="003E0815"/>
    <w:rsid w:val="003E386D"/>
    <w:rsid w:val="003E4547"/>
    <w:rsid w:val="003F523E"/>
    <w:rsid w:val="00401723"/>
    <w:rsid w:val="00401F28"/>
    <w:rsid w:val="0040457A"/>
    <w:rsid w:val="00405629"/>
    <w:rsid w:val="00405670"/>
    <w:rsid w:val="004163F1"/>
    <w:rsid w:val="004231B3"/>
    <w:rsid w:val="0043602D"/>
    <w:rsid w:val="0044029C"/>
    <w:rsid w:val="004431B9"/>
    <w:rsid w:val="00446231"/>
    <w:rsid w:val="00461F82"/>
    <w:rsid w:val="00466B8F"/>
    <w:rsid w:val="0047363A"/>
    <w:rsid w:val="004771D0"/>
    <w:rsid w:val="0048222E"/>
    <w:rsid w:val="0048521F"/>
    <w:rsid w:val="004900AF"/>
    <w:rsid w:val="004954D8"/>
    <w:rsid w:val="00495815"/>
    <w:rsid w:val="00496E6B"/>
    <w:rsid w:val="00497471"/>
    <w:rsid w:val="00497521"/>
    <w:rsid w:val="00497BF8"/>
    <w:rsid w:val="004A6CC9"/>
    <w:rsid w:val="004A78DB"/>
    <w:rsid w:val="004B23B4"/>
    <w:rsid w:val="004B48E0"/>
    <w:rsid w:val="004B59BD"/>
    <w:rsid w:val="004B6F7B"/>
    <w:rsid w:val="004C5B69"/>
    <w:rsid w:val="004C5C13"/>
    <w:rsid w:val="004C7B5D"/>
    <w:rsid w:val="004D1897"/>
    <w:rsid w:val="004D50D8"/>
    <w:rsid w:val="004E22FD"/>
    <w:rsid w:val="004F251E"/>
    <w:rsid w:val="004F299A"/>
    <w:rsid w:val="004F3E44"/>
    <w:rsid w:val="00503DB9"/>
    <w:rsid w:val="00515C2B"/>
    <w:rsid w:val="00526C7A"/>
    <w:rsid w:val="005442D6"/>
    <w:rsid w:val="00545DA7"/>
    <w:rsid w:val="00545EEC"/>
    <w:rsid w:val="0054664F"/>
    <w:rsid w:val="005475F0"/>
    <w:rsid w:val="0055371D"/>
    <w:rsid w:val="00563C21"/>
    <w:rsid w:val="0056686B"/>
    <w:rsid w:val="00567C94"/>
    <w:rsid w:val="00571134"/>
    <w:rsid w:val="005734E3"/>
    <w:rsid w:val="00573EFD"/>
    <w:rsid w:val="005748B8"/>
    <w:rsid w:val="00581221"/>
    <w:rsid w:val="00582616"/>
    <w:rsid w:val="00583D38"/>
    <w:rsid w:val="005840D9"/>
    <w:rsid w:val="005847AF"/>
    <w:rsid w:val="005855E7"/>
    <w:rsid w:val="00595158"/>
    <w:rsid w:val="00595477"/>
    <w:rsid w:val="005A37E6"/>
    <w:rsid w:val="005B2A54"/>
    <w:rsid w:val="005B7C44"/>
    <w:rsid w:val="005D2E8B"/>
    <w:rsid w:val="005E0DDF"/>
    <w:rsid w:val="005F0177"/>
    <w:rsid w:val="005F191C"/>
    <w:rsid w:val="005F6C2F"/>
    <w:rsid w:val="00602AD2"/>
    <w:rsid w:val="00620A2A"/>
    <w:rsid w:val="00631979"/>
    <w:rsid w:val="00632BE6"/>
    <w:rsid w:val="00632EA7"/>
    <w:rsid w:val="00635DAE"/>
    <w:rsid w:val="00641686"/>
    <w:rsid w:val="00644011"/>
    <w:rsid w:val="00647B1C"/>
    <w:rsid w:val="0065016B"/>
    <w:rsid w:val="00650D31"/>
    <w:rsid w:val="00652979"/>
    <w:rsid w:val="00660900"/>
    <w:rsid w:val="00665757"/>
    <w:rsid w:val="006666CB"/>
    <w:rsid w:val="0066783E"/>
    <w:rsid w:val="00670473"/>
    <w:rsid w:val="00675E80"/>
    <w:rsid w:val="00695972"/>
    <w:rsid w:val="006A3855"/>
    <w:rsid w:val="006A6B5D"/>
    <w:rsid w:val="006A756B"/>
    <w:rsid w:val="006B1A42"/>
    <w:rsid w:val="006B4742"/>
    <w:rsid w:val="006B5920"/>
    <w:rsid w:val="006C502D"/>
    <w:rsid w:val="006C7309"/>
    <w:rsid w:val="006E3375"/>
    <w:rsid w:val="006E3B7A"/>
    <w:rsid w:val="006E6870"/>
    <w:rsid w:val="006E6F3B"/>
    <w:rsid w:val="006F2096"/>
    <w:rsid w:val="006F2935"/>
    <w:rsid w:val="006F45FE"/>
    <w:rsid w:val="006F4744"/>
    <w:rsid w:val="006F4B46"/>
    <w:rsid w:val="006F7527"/>
    <w:rsid w:val="006F7FF1"/>
    <w:rsid w:val="00701F8E"/>
    <w:rsid w:val="00723989"/>
    <w:rsid w:val="007241E4"/>
    <w:rsid w:val="007249B7"/>
    <w:rsid w:val="007335BE"/>
    <w:rsid w:val="00733D11"/>
    <w:rsid w:val="0073589C"/>
    <w:rsid w:val="00740291"/>
    <w:rsid w:val="007409C6"/>
    <w:rsid w:val="00742058"/>
    <w:rsid w:val="00744654"/>
    <w:rsid w:val="0074535C"/>
    <w:rsid w:val="007455EB"/>
    <w:rsid w:val="00746D1C"/>
    <w:rsid w:val="0075088F"/>
    <w:rsid w:val="00752B26"/>
    <w:rsid w:val="007648D1"/>
    <w:rsid w:val="007805F4"/>
    <w:rsid w:val="00784D78"/>
    <w:rsid w:val="007877C5"/>
    <w:rsid w:val="00790103"/>
    <w:rsid w:val="007912FC"/>
    <w:rsid w:val="00792B8C"/>
    <w:rsid w:val="00792BF0"/>
    <w:rsid w:val="00794991"/>
    <w:rsid w:val="007A2361"/>
    <w:rsid w:val="007A3876"/>
    <w:rsid w:val="007B243B"/>
    <w:rsid w:val="007B4023"/>
    <w:rsid w:val="007B4390"/>
    <w:rsid w:val="007B43A2"/>
    <w:rsid w:val="007B6FD7"/>
    <w:rsid w:val="007C09F9"/>
    <w:rsid w:val="007C528C"/>
    <w:rsid w:val="007D454E"/>
    <w:rsid w:val="007D6DE5"/>
    <w:rsid w:val="007E2B8E"/>
    <w:rsid w:val="007E7D02"/>
    <w:rsid w:val="007F1830"/>
    <w:rsid w:val="007F36F2"/>
    <w:rsid w:val="008228B4"/>
    <w:rsid w:val="00822A8D"/>
    <w:rsid w:val="00823A56"/>
    <w:rsid w:val="00824867"/>
    <w:rsid w:val="00826F60"/>
    <w:rsid w:val="008345BD"/>
    <w:rsid w:val="00836A3C"/>
    <w:rsid w:val="008404D6"/>
    <w:rsid w:val="00840829"/>
    <w:rsid w:val="00840B34"/>
    <w:rsid w:val="00843B14"/>
    <w:rsid w:val="00851DDF"/>
    <w:rsid w:val="008575CF"/>
    <w:rsid w:val="00857D2B"/>
    <w:rsid w:val="00864D3A"/>
    <w:rsid w:val="00864FB5"/>
    <w:rsid w:val="00867F51"/>
    <w:rsid w:val="008728A4"/>
    <w:rsid w:val="0087328C"/>
    <w:rsid w:val="00873E9F"/>
    <w:rsid w:val="008768F7"/>
    <w:rsid w:val="008818D0"/>
    <w:rsid w:val="00882324"/>
    <w:rsid w:val="008866B7"/>
    <w:rsid w:val="0089040D"/>
    <w:rsid w:val="0089050B"/>
    <w:rsid w:val="0089142C"/>
    <w:rsid w:val="00891F8D"/>
    <w:rsid w:val="00892714"/>
    <w:rsid w:val="008A220D"/>
    <w:rsid w:val="008A28DE"/>
    <w:rsid w:val="008A58D7"/>
    <w:rsid w:val="008A7076"/>
    <w:rsid w:val="008A7AA4"/>
    <w:rsid w:val="008B5EB3"/>
    <w:rsid w:val="008C0652"/>
    <w:rsid w:val="008D0F44"/>
    <w:rsid w:val="008D1852"/>
    <w:rsid w:val="008F4D34"/>
    <w:rsid w:val="008F53E5"/>
    <w:rsid w:val="008F6A21"/>
    <w:rsid w:val="00900F68"/>
    <w:rsid w:val="0090268B"/>
    <w:rsid w:val="00902986"/>
    <w:rsid w:val="00903D7C"/>
    <w:rsid w:val="00903DB9"/>
    <w:rsid w:val="00907FA2"/>
    <w:rsid w:val="009132F4"/>
    <w:rsid w:val="00913C73"/>
    <w:rsid w:val="00913CEA"/>
    <w:rsid w:val="00915A2A"/>
    <w:rsid w:val="009177D8"/>
    <w:rsid w:val="00920048"/>
    <w:rsid w:val="00926471"/>
    <w:rsid w:val="00936300"/>
    <w:rsid w:val="009375F0"/>
    <w:rsid w:val="00937D04"/>
    <w:rsid w:val="00940567"/>
    <w:rsid w:val="00943DB1"/>
    <w:rsid w:val="00943FE3"/>
    <w:rsid w:val="00946F5A"/>
    <w:rsid w:val="00953491"/>
    <w:rsid w:val="00955BCA"/>
    <w:rsid w:val="009608CB"/>
    <w:rsid w:val="00962FDE"/>
    <w:rsid w:val="009657F1"/>
    <w:rsid w:val="009665F0"/>
    <w:rsid w:val="00967535"/>
    <w:rsid w:val="00967B85"/>
    <w:rsid w:val="00970174"/>
    <w:rsid w:val="00970617"/>
    <w:rsid w:val="00970D0F"/>
    <w:rsid w:val="00973D45"/>
    <w:rsid w:val="00975A73"/>
    <w:rsid w:val="00984CB8"/>
    <w:rsid w:val="00987851"/>
    <w:rsid w:val="00991975"/>
    <w:rsid w:val="00991FC2"/>
    <w:rsid w:val="00994C09"/>
    <w:rsid w:val="00996202"/>
    <w:rsid w:val="009A0EBE"/>
    <w:rsid w:val="009A1947"/>
    <w:rsid w:val="009A601F"/>
    <w:rsid w:val="009B0D96"/>
    <w:rsid w:val="009B15DA"/>
    <w:rsid w:val="009B2CE5"/>
    <w:rsid w:val="009C38D0"/>
    <w:rsid w:val="009C3F89"/>
    <w:rsid w:val="009C400D"/>
    <w:rsid w:val="009D1F0F"/>
    <w:rsid w:val="009E1BA3"/>
    <w:rsid w:val="009E28C5"/>
    <w:rsid w:val="009E3400"/>
    <w:rsid w:val="009E7356"/>
    <w:rsid w:val="00A00745"/>
    <w:rsid w:val="00A007B8"/>
    <w:rsid w:val="00A0596D"/>
    <w:rsid w:val="00A06AC7"/>
    <w:rsid w:val="00A11E41"/>
    <w:rsid w:val="00A130B9"/>
    <w:rsid w:val="00A14A00"/>
    <w:rsid w:val="00A22BE9"/>
    <w:rsid w:val="00A2666B"/>
    <w:rsid w:val="00A373F0"/>
    <w:rsid w:val="00A375FF"/>
    <w:rsid w:val="00A5061A"/>
    <w:rsid w:val="00A523CB"/>
    <w:rsid w:val="00A607FC"/>
    <w:rsid w:val="00A73D8A"/>
    <w:rsid w:val="00A7430C"/>
    <w:rsid w:val="00A775BA"/>
    <w:rsid w:val="00A77F32"/>
    <w:rsid w:val="00A92B28"/>
    <w:rsid w:val="00AA09D6"/>
    <w:rsid w:val="00AA1EB9"/>
    <w:rsid w:val="00AA232F"/>
    <w:rsid w:val="00AA4E29"/>
    <w:rsid w:val="00AA6076"/>
    <w:rsid w:val="00AA7F22"/>
    <w:rsid w:val="00AB2173"/>
    <w:rsid w:val="00AB2647"/>
    <w:rsid w:val="00AB2B4F"/>
    <w:rsid w:val="00AB3CE1"/>
    <w:rsid w:val="00AC0364"/>
    <w:rsid w:val="00AC5FB6"/>
    <w:rsid w:val="00AD535A"/>
    <w:rsid w:val="00AE1703"/>
    <w:rsid w:val="00AE240F"/>
    <w:rsid w:val="00AE377A"/>
    <w:rsid w:val="00AE3B6E"/>
    <w:rsid w:val="00AF0068"/>
    <w:rsid w:val="00B00185"/>
    <w:rsid w:val="00B00604"/>
    <w:rsid w:val="00B01987"/>
    <w:rsid w:val="00B04073"/>
    <w:rsid w:val="00B04BD8"/>
    <w:rsid w:val="00B105E2"/>
    <w:rsid w:val="00B10EC1"/>
    <w:rsid w:val="00B11998"/>
    <w:rsid w:val="00B2193B"/>
    <w:rsid w:val="00B258F4"/>
    <w:rsid w:val="00B30114"/>
    <w:rsid w:val="00B30989"/>
    <w:rsid w:val="00B325A5"/>
    <w:rsid w:val="00B34E12"/>
    <w:rsid w:val="00B35D69"/>
    <w:rsid w:val="00B3673D"/>
    <w:rsid w:val="00B40B3B"/>
    <w:rsid w:val="00B41386"/>
    <w:rsid w:val="00B42AF7"/>
    <w:rsid w:val="00B45C8C"/>
    <w:rsid w:val="00B47C62"/>
    <w:rsid w:val="00B56820"/>
    <w:rsid w:val="00B62A44"/>
    <w:rsid w:val="00B6515F"/>
    <w:rsid w:val="00B71C45"/>
    <w:rsid w:val="00B71F69"/>
    <w:rsid w:val="00B7636F"/>
    <w:rsid w:val="00B77FED"/>
    <w:rsid w:val="00B82B18"/>
    <w:rsid w:val="00B84196"/>
    <w:rsid w:val="00B87A9D"/>
    <w:rsid w:val="00B92694"/>
    <w:rsid w:val="00BA04C3"/>
    <w:rsid w:val="00BA2A62"/>
    <w:rsid w:val="00BB1FD6"/>
    <w:rsid w:val="00BB4454"/>
    <w:rsid w:val="00BB48BC"/>
    <w:rsid w:val="00BB4E17"/>
    <w:rsid w:val="00BC4CB5"/>
    <w:rsid w:val="00BC61AE"/>
    <w:rsid w:val="00BD07A9"/>
    <w:rsid w:val="00BD10BB"/>
    <w:rsid w:val="00BD51A8"/>
    <w:rsid w:val="00BE1C9B"/>
    <w:rsid w:val="00BE669C"/>
    <w:rsid w:val="00BF4014"/>
    <w:rsid w:val="00BF40BC"/>
    <w:rsid w:val="00BF75C2"/>
    <w:rsid w:val="00C038B9"/>
    <w:rsid w:val="00C10EAC"/>
    <w:rsid w:val="00C17858"/>
    <w:rsid w:val="00C20CB3"/>
    <w:rsid w:val="00C21B4C"/>
    <w:rsid w:val="00C360BA"/>
    <w:rsid w:val="00C40B2C"/>
    <w:rsid w:val="00C4191A"/>
    <w:rsid w:val="00C45CE0"/>
    <w:rsid w:val="00C57AE8"/>
    <w:rsid w:val="00C63669"/>
    <w:rsid w:val="00C65034"/>
    <w:rsid w:val="00C7313D"/>
    <w:rsid w:val="00C73909"/>
    <w:rsid w:val="00C75ED7"/>
    <w:rsid w:val="00C8089F"/>
    <w:rsid w:val="00C83B39"/>
    <w:rsid w:val="00C85DFB"/>
    <w:rsid w:val="00C87E02"/>
    <w:rsid w:val="00C915C4"/>
    <w:rsid w:val="00C978A5"/>
    <w:rsid w:val="00CA0E99"/>
    <w:rsid w:val="00CA2C1E"/>
    <w:rsid w:val="00CA5D4B"/>
    <w:rsid w:val="00CB1BB9"/>
    <w:rsid w:val="00CB51DD"/>
    <w:rsid w:val="00CC13BD"/>
    <w:rsid w:val="00CC687F"/>
    <w:rsid w:val="00CC6D2F"/>
    <w:rsid w:val="00CD139F"/>
    <w:rsid w:val="00CD1B25"/>
    <w:rsid w:val="00CD3654"/>
    <w:rsid w:val="00CD517F"/>
    <w:rsid w:val="00CE0A79"/>
    <w:rsid w:val="00CE0AE0"/>
    <w:rsid w:val="00CE1790"/>
    <w:rsid w:val="00CE7B34"/>
    <w:rsid w:val="00CF7832"/>
    <w:rsid w:val="00D0260B"/>
    <w:rsid w:val="00D109B1"/>
    <w:rsid w:val="00D111F0"/>
    <w:rsid w:val="00D13B28"/>
    <w:rsid w:val="00D1642F"/>
    <w:rsid w:val="00D17E81"/>
    <w:rsid w:val="00D218C5"/>
    <w:rsid w:val="00D323F6"/>
    <w:rsid w:val="00D32622"/>
    <w:rsid w:val="00D33D3A"/>
    <w:rsid w:val="00D369E7"/>
    <w:rsid w:val="00D37A97"/>
    <w:rsid w:val="00D46AF5"/>
    <w:rsid w:val="00D4716D"/>
    <w:rsid w:val="00D473FE"/>
    <w:rsid w:val="00D475BE"/>
    <w:rsid w:val="00D500EA"/>
    <w:rsid w:val="00D547B4"/>
    <w:rsid w:val="00D565C5"/>
    <w:rsid w:val="00D56F5C"/>
    <w:rsid w:val="00D62051"/>
    <w:rsid w:val="00D67B06"/>
    <w:rsid w:val="00D67BC1"/>
    <w:rsid w:val="00D7055B"/>
    <w:rsid w:val="00D73FCF"/>
    <w:rsid w:val="00D74265"/>
    <w:rsid w:val="00D7595D"/>
    <w:rsid w:val="00D83803"/>
    <w:rsid w:val="00D83A31"/>
    <w:rsid w:val="00D84535"/>
    <w:rsid w:val="00D871BB"/>
    <w:rsid w:val="00D87611"/>
    <w:rsid w:val="00D90174"/>
    <w:rsid w:val="00D90A81"/>
    <w:rsid w:val="00D90D47"/>
    <w:rsid w:val="00D94AED"/>
    <w:rsid w:val="00D94D8A"/>
    <w:rsid w:val="00D95471"/>
    <w:rsid w:val="00DA7832"/>
    <w:rsid w:val="00DA7964"/>
    <w:rsid w:val="00DB01B1"/>
    <w:rsid w:val="00DB3452"/>
    <w:rsid w:val="00DB40E9"/>
    <w:rsid w:val="00DB504A"/>
    <w:rsid w:val="00DC1B9A"/>
    <w:rsid w:val="00DC29FE"/>
    <w:rsid w:val="00DD0614"/>
    <w:rsid w:val="00DD31E5"/>
    <w:rsid w:val="00DD3429"/>
    <w:rsid w:val="00DE0B28"/>
    <w:rsid w:val="00DE7106"/>
    <w:rsid w:val="00DF1CBE"/>
    <w:rsid w:val="00E00BEE"/>
    <w:rsid w:val="00E01067"/>
    <w:rsid w:val="00E16757"/>
    <w:rsid w:val="00E20BD7"/>
    <w:rsid w:val="00E21DCF"/>
    <w:rsid w:val="00E250EB"/>
    <w:rsid w:val="00E252C2"/>
    <w:rsid w:val="00E27DCD"/>
    <w:rsid w:val="00E37477"/>
    <w:rsid w:val="00E4382A"/>
    <w:rsid w:val="00E47AB4"/>
    <w:rsid w:val="00E641B6"/>
    <w:rsid w:val="00E65953"/>
    <w:rsid w:val="00E73A62"/>
    <w:rsid w:val="00E81A02"/>
    <w:rsid w:val="00E83D1C"/>
    <w:rsid w:val="00E83E6C"/>
    <w:rsid w:val="00E8406E"/>
    <w:rsid w:val="00E84B64"/>
    <w:rsid w:val="00E8799A"/>
    <w:rsid w:val="00E90C02"/>
    <w:rsid w:val="00E96A5B"/>
    <w:rsid w:val="00EA36CB"/>
    <w:rsid w:val="00EA6058"/>
    <w:rsid w:val="00EB3C3A"/>
    <w:rsid w:val="00EB7569"/>
    <w:rsid w:val="00EC7939"/>
    <w:rsid w:val="00ED2921"/>
    <w:rsid w:val="00ED62D9"/>
    <w:rsid w:val="00ED7197"/>
    <w:rsid w:val="00EE22E9"/>
    <w:rsid w:val="00EE74E7"/>
    <w:rsid w:val="00F005A3"/>
    <w:rsid w:val="00F02537"/>
    <w:rsid w:val="00F0352F"/>
    <w:rsid w:val="00F056C0"/>
    <w:rsid w:val="00F07011"/>
    <w:rsid w:val="00F13693"/>
    <w:rsid w:val="00F14FEE"/>
    <w:rsid w:val="00F1728B"/>
    <w:rsid w:val="00F21C8F"/>
    <w:rsid w:val="00F302A4"/>
    <w:rsid w:val="00F307CC"/>
    <w:rsid w:val="00F3269D"/>
    <w:rsid w:val="00F35E96"/>
    <w:rsid w:val="00F44FCA"/>
    <w:rsid w:val="00F56E2A"/>
    <w:rsid w:val="00F61C5F"/>
    <w:rsid w:val="00F61DEE"/>
    <w:rsid w:val="00F654EE"/>
    <w:rsid w:val="00F66750"/>
    <w:rsid w:val="00F6685E"/>
    <w:rsid w:val="00F70B8F"/>
    <w:rsid w:val="00F71DA7"/>
    <w:rsid w:val="00F80110"/>
    <w:rsid w:val="00F826C3"/>
    <w:rsid w:val="00F85030"/>
    <w:rsid w:val="00F87AD5"/>
    <w:rsid w:val="00FA049C"/>
    <w:rsid w:val="00FA1EAE"/>
    <w:rsid w:val="00FA68F8"/>
    <w:rsid w:val="00FB1758"/>
    <w:rsid w:val="00FB3410"/>
    <w:rsid w:val="00FB67BB"/>
    <w:rsid w:val="00FC158A"/>
    <w:rsid w:val="00FC20E0"/>
    <w:rsid w:val="00FC258B"/>
    <w:rsid w:val="00FC3F3F"/>
    <w:rsid w:val="00FD3955"/>
    <w:rsid w:val="00FD5FA0"/>
    <w:rsid w:val="00FD5FE6"/>
    <w:rsid w:val="00FD7B09"/>
    <w:rsid w:val="00FD7C64"/>
    <w:rsid w:val="00FE0699"/>
    <w:rsid w:val="00FF109F"/>
    <w:rsid w:val="00FF10E7"/>
    <w:rsid w:val="00FF29F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5F0"/>
  </w:style>
  <w:style w:type="paragraph" w:styleId="Heading1">
    <w:name w:val="heading 1"/>
    <w:basedOn w:val="Normal"/>
    <w:next w:val="Normal"/>
    <w:link w:val="Heading1Char"/>
    <w:uiPriority w:val="9"/>
    <w:qFormat/>
    <w:rsid w:val="00DB504A"/>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B50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504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04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B504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504A"/>
    <w:rPr>
      <w:rFonts w:asciiTheme="majorHAnsi" w:eastAsiaTheme="majorEastAsia" w:hAnsiTheme="majorHAnsi" w:cstheme="majorBidi"/>
      <w:b/>
      <w:bCs/>
      <w:color w:val="4F81BD" w:themeColor="accent1"/>
    </w:rPr>
  </w:style>
  <w:style w:type="paragraph" w:customStyle="1" w:styleId="Standard">
    <w:name w:val="Standard"/>
    <w:rsid w:val="00DB504A"/>
    <w:pPr>
      <w:spacing w:after="0"/>
    </w:pPr>
    <w:rPr>
      <w:rFonts w:ascii="Arial" w:eastAsia="Arial" w:hAnsi="Arial" w:cs="Arial"/>
      <w:color w:val="000000"/>
    </w:rPr>
  </w:style>
  <w:style w:type="paragraph" w:styleId="ListParagraph">
    <w:name w:val="List Paragraph"/>
    <w:basedOn w:val="Normal"/>
    <w:uiPriority w:val="34"/>
    <w:qFormat/>
    <w:rsid w:val="00DB504A"/>
    <w:pPr>
      <w:spacing w:after="0" w:line="240" w:lineRule="auto"/>
      <w:ind w:left="720"/>
      <w:contextualSpacing/>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B50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04A"/>
    <w:rPr>
      <w:rFonts w:ascii="Tahoma" w:hAnsi="Tahoma" w:cs="Tahoma"/>
      <w:sz w:val="16"/>
      <w:szCs w:val="16"/>
    </w:rPr>
  </w:style>
  <w:style w:type="paragraph" w:styleId="NormalWeb">
    <w:name w:val="Normal (Web)"/>
    <w:basedOn w:val="Normal"/>
    <w:uiPriority w:val="99"/>
    <w:unhideWhenUsed/>
    <w:rsid w:val="00903DB9"/>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01067"/>
    <w:pPr>
      <w:spacing w:after="0" w:line="240" w:lineRule="auto"/>
    </w:pPr>
  </w:style>
  <w:style w:type="paragraph" w:styleId="TOCHeading">
    <w:name w:val="TOC Heading"/>
    <w:basedOn w:val="Heading1"/>
    <w:next w:val="Normal"/>
    <w:uiPriority w:val="39"/>
    <w:semiHidden/>
    <w:unhideWhenUsed/>
    <w:qFormat/>
    <w:rsid w:val="00046BB5"/>
    <w:pPr>
      <w:spacing w:line="276" w:lineRule="auto"/>
      <w:outlineLvl w:val="9"/>
    </w:pPr>
    <w:rPr>
      <w:rFonts w:ascii="Calibri" w:eastAsia="MS Gothic" w:hAnsi="Calibri" w:cs="Times New Roman"/>
      <w:color w:val="365F91"/>
      <w:sz w:val="28"/>
      <w:szCs w:val="28"/>
    </w:rPr>
  </w:style>
  <w:style w:type="paragraph" w:styleId="TOC1">
    <w:name w:val="toc 1"/>
    <w:basedOn w:val="Normal"/>
    <w:next w:val="Normal"/>
    <w:autoRedefine/>
    <w:uiPriority w:val="39"/>
    <w:unhideWhenUsed/>
    <w:rsid w:val="00046BB5"/>
    <w:pPr>
      <w:spacing w:before="120" w:after="0" w:line="240" w:lineRule="auto"/>
    </w:pPr>
    <w:rPr>
      <w:rFonts w:ascii="Cambria" w:eastAsia="Times New Roman" w:hAnsi="Cambria" w:cs="Times New Roman"/>
      <w:b/>
    </w:rPr>
  </w:style>
  <w:style w:type="paragraph" w:styleId="TOC2">
    <w:name w:val="toc 2"/>
    <w:basedOn w:val="Normal"/>
    <w:next w:val="Normal"/>
    <w:autoRedefine/>
    <w:uiPriority w:val="39"/>
    <w:unhideWhenUsed/>
    <w:rsid w:val="00046BB5"/>
    <w:pPr>
      <w:spacing w:after="0" w:line="240" w:lineRule="auto"/>
      <w:ind w:left="240"/>
    </w:pPr>
    <w:rPr>
      <w:rFonts w:ascii="Cambria" w:eastAsia="Times New Roman" w:hAnsi="Cambria" w:cs="Times New Roman"/>
      <w:i/>
    </w:rPr>
  </w:style>
  <w:style w:type="paragraph" w:styleId="TOC3">
    <w:name w:val="toc 3"/>
    <w:basedOn w:val="Normal"/>
    <w:next w:val="Normal"/>
    <w:autoRedefine/>
    <w:uiPriority w:val="39"/>
    <w:unhideWhenUsed/>
    <w:rsid w:val="00046BB5"/>
    <w:pPr>
      <w:spacing w:after="0" w:line="240" w:lineRule="auto"/>
      <w:ind w:left="480"/>
    </w:pPr>
    <w:rPr>
      <w:rFonts w:ascii="Cambria" w:eastAsia="Times New Roman" w:hAnsi="Cambria" w:cs="Times New Roman"/>
    </w:rPr>
  </w:style>
  <w:style w:type="numbering" w:styleId="111111">
    <w:name w:val="Outline List 2"/>
    <w:basedOn w:val="NoList"/>
    <w:rsid w:val="00046BB5"/>
    <w:pPr>
      <w:numPr>
        <w:numId w:val="4"/>
      </w:numPr>
    </w:pPr>
  </w:style>
  <w:style w:type="table" w:styleId="TableGrid">
    <w:name w:val="Table Grid"/>
    <w:basedOn w:val="TableNormal"/>
    <w:uiPriority w:val="99"/>
    <w:rsid w:val="00046BB5"/>
    <w:pPr>
      <w:spacing w:after="0" w:line="240" w:lineRule="auto"/>
    </w:pPr>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46BB5"/>
    <w:rPr>
      <w:color w:val="0000FF" w:themeColor="hyperlink"/>
      <w:u w:val="single"/>
    </w:rPr>
  </w:style>
  <w:style w:type="character" w:styleId="FollowedHyperlink">
    <w:name w:val="FollowedHyperlink"/>
    <w:basedOn w:val="DefaultParagraphFont"/>
    <w:uiPriority w:val="99"/>
    <w:semiHidden/>
    <w:unhideWhenUsed/>
    <w:rsid w:val="00046BB5"/>
    <w:rPr>
      <w:color w:val="800080" w:themeColor="followedHyperlink"/>
      <w:u w:val="single"/>
    </w:rPr>
  </w:style>
  <w:style w:type="paragraph" w:styleId="Header">
    <w:name w:val="header"/>
    <w:basedOn w:val="Normal"/>
    <w:link w:val="Head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046BB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046BB5"/>
    <w:rPr>
      <w:rFonts w:ascii="Times New Roman" w:eastAsia="Times New Roman" w:hAnsi="Times New Roman" w:cs="Times New Roman"/>
      <w:sz w:val="24"/>
      <w:szCs w:val="24"/>
    </w:rPr>
  </w:style>
  <w:style w:type="paragraph" w:styleId="FootnoteText">
    <w:name w:val="footnote text"/>
    <w:basedOn w:val="Normal"/>
    <w:link w:val="FootnoteTextChar"/>
    <w:uiPriority w:val="99"/>
    <w:unhideWhenUsed/>
    <w:rsid w:val="00046BB5"/>
    <w:pPr>
      <w:spacing w:after="0" w:line="240" w:lineRule="auto"/>
    </w:pPr>
    <w:rPr>
      <w:rFonts w:ascii="Times New Roman" w:eastAsia="Times New Roman" w:hAnsi="Times New Roman" w:cs="Times New Roman"/>
      <w:sz w:val="24"/>
      <w:szCs w:val="24"/>
    </w:rPr>
  </w:style>
  <w:style w:type="character" w:customStyle="1" w:styleId="FootnoteTextChar">
    <w:name w:val="Footnote Text Char"/>
    <w:basedOn w:val="DefaultParagraphFont"/>
    <w:link w:val="FootnoteText"/>
    <w:uiPriority w:val="99"/>
    <w:rsid w:val="00046BB5"/>
    <w:rPr>
      <w:rFonts w:ascii="Times New Roman" w:eastAsia="Times New Roman" w:hAnsi="Times New Roman" w:cs="Times New Roman"/>
      <w:sz w:val="24"/>
      <w:szCs w:val="24"/>
    </w:rPr>
  </w:style>
  <w:style w:type="character" w:styleId="FootnoteReference">
    <w:name w:val="footnote reference"/>
    <w:basedOn w:val="DefaultParagraphFont"/>
    <w:uiPriority w:val="99"/>
    <w:unhideWhenUsed/>
    <w:rsid w:val="00046BB5"/>
    <w:rPr>
      <w:vertAlign w:val="superscript"/>
    </w:rPr>
  </w:style>
  <w:style w:type="paragraph" w:customStyle="1" w:styleId="Normal1">
    <w:name w:val="Normal1"/>
    <w:rsid w:val="00046BB5"/>
    <w:pPr>
      <w:spacing w:after="0"/>
    </w:pPr>
    <w:rPr>
      <w:rFonts w:ascii="Arial" w:eastAsia="Arial" w:hAnsi="Arial" w:cs="Arial"/>
      <w:color w:val="000000"/>
      <w:szCs w:val="24"/>
      <w:lang w:eastAsia="ja-JP"/>
    </w:rPr>
  </w:style>
  <w:style w:type="paragraph" w:customStyle="1" w:styleId="normal0">
    <w:name w:val="normal"/>
    <w:rsid w:val="007B43A2"/>
    <w:pPr>
      <w:spacing w:after="0"/>
    </w:pPr>
    <w:rPr>
      <w:rFonts w:ascii="Arial" w:eastAsia="Arial" w:hAnsi="Arial" w:cs="Arial"/>
      <w:color w:val="000000"/>
      <w:szCs w:val="20"/>
    </w:rPr>
  </w:style>
</w:styles>
</file>

<file path=word/webSettings.xml><?xml version="1.0" encoding="utf-8"?>
<w:webSettings xmlns:r="http://schemas.openxmlformats.org/officeDocument/2006/relationships" xmlns:w="http://schemas.openxmlformats.org/wordprocessingml/2006/main">
  <w:divs>
    <w:div w:id="504130663">
      <w:bodyDiv w:val="1"/>
      <w:marLeft w:val="0"/>
      <w:marRight w:val="0"/>
      <w:marTop w:val="0"/>
      <w:marBottom w:val="0"/>
      <w:divBdr>
        <w:top w:val="none" w:sz="0" w:space="0" w:color="auto"/>
        <w:left w:val="none" w:sz="0" w:space="0" w:color="auto"/>
        <w:bottom w:val="none" w:sz="0" w:space="0" w:color="auto"/>
        <w:right w:val="none" w:sz="0" w:space="0" w:color="auto"/>
      </w:divBdr>
    </w:div>
    <w:div w:id="625044462">
      <w:bodyDiv w:val="1"/>
      <w:marLeft w:val="0"/>
      <w:marRight w:val="0"/>
      <w:marTop w:val="0"/>
      <w:marBottom w:val="0"/>
      <w:divBdr>
        <w:top w:val="none" w:sz="0" w:space="0" w:color="auto"/>
        <w:left w:val="none" w:sz="0" w:space="0" w:color="auto"/>
        <w:bottom w:val="none" w:sz="0" w:space="0" w:color="auto"/>
        <w:right w:val="none" w:sz="0" w:space="0" w:color="auto"/>
      </w:divBdr>
    </w:div>
    <w:div w:id="760948409">
      <w:bodyDiv w:val="1"/>
      <w:marLeft w:val="0"/>
      <w:marRight w:val="0"/>
      <w:marTop w:val="0"/>
      <w:marBottom w:val="0"/>
      <w:divBdr>
        <w:top w:val="none" w:sz="0" w:space="0" w:color="auto"/>
        <w:left w:val="none" w:sz="0" w:space="0" w:color="auto"/>
        <w:bottom w:val="none" w:sz="0" w:space="0" w:color="auto"/>
        <w:right w:val="none" w:sz="0" w:space="0" w:color="auto"/>
      </w:divBdr>
    </w:div>
    <w:div w:id="1247421759">
      <w:bodyDiv w:val="1"/>
      <w:marLeft w:val="0"/>
      <w:marRight w:val="0"/>
      <w:marTop w:val="0"/>
      <w:marBottom w:val="0"/>
      <w:divBdr>
        <w:top w:val="none" w:sz="0" w:space="0" w:color="auto"/>
        <w:left w:val="none" w:sz="0" w:space="0" w:color="auto"/>
        <w:bottom w:val="none" w:sz="0" w:space="0" w:color="auto"/>
        <w:right w:val="none" w:sz="0" w:space="0" w:color="auto"/>
      </w:divBdr>
    </w:div>
    <w:div w:id="1577931024">
      <w:bodyDiv w:val="1"/>
      <w:marLeft w:val="0"/>
      <w:marRight w:val="0"/>
      <w:marTop w:val="0"/>
      <w:marBottom w:val="0"/>
      <w:divBdr>
        <w:top w:val="none" w:sz="0" w:space="0" w:color="auto"/>
        <w:left w:val="none" w:sz="0" w:space="0" w:color="auto"/>
        <w:bottom w:val="none" w:sz="0" w:space="0" w:color="auto"/>
        <w:right w:val="none" w:sz="0" w:space="0" w:color="auto"/>
      </w:divBdr>
    </w:div>
    <w:div w:id="1719822492">
      <w:bodyDiv w:val="1"/>
      <w:marLeft w:val="0"/>
      <w:marRight w:val="0"/>
      <w:marTop w:val="0"/>
      <w:marBottom w:val="0"/>
      <w:divBdr>
        <w:top w:val="none" w:sz="0" w:space="0" w:color="auto"/>
        <w:left w:val="none" w:sz="0" w:space="0" w:color="auto"/>
        <w:bottom w:val="none" w:sz="0" w:space="0" w:color="auto"/>
        <w:right w:val="none" w:sz="0" w:space="0" w:color="auto"/>
      </w:divBdr>
    </w:div>
    <w:div w:id="1743331230">
      <w:bodyDiv w:val="1"/>
      <w:marLeft w:val="0"/>
      <w:marRight w:val="0"/>
      <w:marTop w:val="0"/>
      <w:marBottom w:val="0"/>
      <w:divBdr>
        <w:top w:val="none" w:sz="0" w:space="0" w:color="auto"/>
        <w:left w:val="none" w:sz="0" w:space="0" w:color="auto"/>
        <w:bottom w:val="none" w:sz="0" w:space="0" w:color="auto"/>
        <w:right w:val="none" w:sz="0" w:space="0" w:color="auto"/>
      </w:divBdr>
    </w:div>
    <w:div w:id="2057387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pws-dev.cis.fiu.edu/senior-project-website-v4/user/231" TargetMode="External"/><Relationship Id="rId15" Type="http://schemas.openxmlformats.org/officeDocument/2006/relationships/image" Target="media/image10.png"/><Relationship Id="rId23" Type="http://schemas.openxmlformats.org/officeDocument/2006/relationships/image" Target="media/image18.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341</TotalTime>
  <Pages>57</Pages>
  <Words>8727</Words>
  <Characters>49748</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Kon</dc:creator>
  <cp:lastModifiedBy>Kenneth Kon</cp:lastModifiedBy>
  <cp:revision>81</cp:revision>
  <dcterms:created xsi:type="dcterms:W3CDTF">2015-02-15T21:28:00Z</dcterms:created>
  <dcterms:modified xsi:type="dcterms:W3CDTF">2015-03-21T19:19:00Z</dcterms:modified>
</cp:coreProperties>
</file>
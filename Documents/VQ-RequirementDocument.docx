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Michael Lazo</w:t>
      </w:r>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r w:rsidRPr="00125008">
        <w:rPr>
          <w:color w:val="000000"/>
          <w:sz w:val="23"/>
          <w:szCs w:val="23"/>
        </w:rPr>
        <w:t>Masoud Sadjadi</w:t>
      </w:r>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8E4A68" w:rsidP="009375F0">
      <w:pPr>
        <w:spacing w:after="240"/>
        <w:jc w:val="center"/>
        <w:rPr>
          <w:color w:val="000000"/>
          <w:sz w:val="23"/>
          <w:szCs w:val="23"/>
        </w:rPr>
      </w:pPr>
      <w:hyperlink r:id="rId6" w:history="1">
        <w:r w:rsidR="009375F0" w:rsidRPr="00813EC1">
          <w:rPr>
            <w:color w:val="000000"/>
            <w:sz w:val="23"/>
            <w:szCs w:val="23"/>
          </w:rPr>
          <w:t>Bernard Parenteau</w:t>
        </w:r>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event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dequeue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BD48B9" w:rsidP="00784D78">
      <w:pPr>
        <w:pStyle w:val="Standard"/>
        <w:spacing w:before="120" w:after="240" w:line="360" w:lineRule="auto"/>
        <w:ind w:left="-900" w:firstLine="180"/>
        <w:rPr>
          <w:rFonts w:ascii="Times New Roman" w:hAnsi="Times New Roman" w:cs="Times New Roman"/>
        </w:rPr>
      </w:pPr>
      <w:ins w:id="29" w:author="Kenneth Kon" w:date="2015-04-06T20:36:00Z">
        <w:r>
          <w:rPr>
            <w:rFonts w:ascii="Times New Roman" w:hAnsi="Times New Roman" w:cs="Times New Roman"/>
            <w:noProof/>
            <w:rPrChange w:id="30">
              <w:rPr>
                <w:noProof/>
              </w:rPr>
            </w:rPrChange>
          </w:rPr>
          <w:lastRenderedPageBreak/>
          <w:drawing>
            <wp:inline distT="0" distB="0" distL="0" distR="0">
              <wp:extent cx="5943600" cy="3371215"/>
              <wp:effectExtent l="19050" t="0" r="0" b="0"/>
              <wp:docPr id="9" name="Picture 3"/>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7" cstate="print"/>
                      <a:srcRect/>
                      <a:stretch>
                        <a:fillRect/>
                      </a:stretch>
                    </pic:blipFill>
                    <pic:spPr bwMode="auto">
                      <a:xfrm>
                        <a:off x="0" y="0"/>
                        <a:ext cx="5943600" cy="3371215"/>
                      </a:xfrm>
                      <a:prstGeom prst="rect">
                        <a:avLst/>
                      </a:prstGeom>
                      <a:noFill/>
                      <a:ln w="9525">
                        <a:noFill/>
                        <a:miter lim="800000"/>
                        <a:headEnd/>
                        <a:tailEnd/>
                      </a:ln>
                    </pic:spPr>
                  </pic:pic>
                </a:graphicData>
              </a:graphic>
            </wp:inline>
          </w:drawing>
        </w:r>
      </w:ins>
      <w:del w:id="31" w:author="Kenneth Kon" w:date="2015-04-06T20:36:00Z">
        <w:r>
          <w:rPr>
            <w:rFonts w:ascii="Times New Roman" w:hAnsi="Times New Roman" w:cs="Times New Roman"/>
            <w:noProof/>
            <w:rPrChange w:id="32">
              <w:rPr>
                <w:noProof/>
              </w:rPr>
            </w:rPrChange>
          </w:rPr>
          <w:drawing>
            <wp:inline distT="0" distB="0" distL="0" distR="0">
              <wp:extent cx="5936615" cy="335724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del>
    </w:p>
    <w:p w:rsidR="00DB504A" w:rsidRDefault="00652979" w:rsidP="00DB504A">
      <w:pPr>
        <w:pStyle w:val="Heading3"/>
        <w:rPr>
          <w:rFonts w:ascii="Times New Roman" w:hAnsi="Times New Roman"/>
          <w:sz w:val="26"/>
          <w:szCs w:val="26"/>
        </w:rPr>
      </w:pPr>
      <w:bookmarkStart w:id="33" w:name="_Toc271735383"/>
      <w:bookmarkStart w:id="34" w:name="_Toc276894887"/>
      <w:bookmarkStart w:id="35" w:name="_Toc279764510"/>
      <w:bookmarkStart w:id="36" w:name="_Toc271543165"/>
      <w:bookmarkStart w:id="37" w:name="_Toc271715749"/>
      <w:r>
        <w:rPr>
          <w:rFonts w:ascii="Times New Roman" w:hAnsi="Times New Roman"/>
          <w:sz w:val="26"/>
          <w:szCs w:val="26"/>
        </w:rPr>
        <w:t>3</w:t>
      </w:r>
      <w:r w:rsidR="00DB504A" w:rsidRPr="00C123A1">
        <w:rPr>
          <w:rFonts w:ascii="Times New Roman" w:hAnsi="Times New Roman"/>
          <w:sz w:val="26"/>
          <w:szCs w:val="26"/>
        </w:rPr>
        <w:t>.2.3 Static model</w:t>
      </w:r>
      <w:bookmarkEnd w:id="33"/>
      <w:bookmarkEnd w:id="34"/>
      <w:bookmarkEnd w:id="35"/>
      <w:r w:rsidR="00DB504A" w:rsidRPr="00C123A1">
        <w:rPr>
          <w:rFonts w:ascii="Times New Roman" w:hAnsi="Times New Roman"/>
          <w:sz w:val="26"/>
          <w:szCs w:val="26"/>
        </w:rPr>
        <w:t xml:space="preserve"> </w:t>
      </w:r>
      <w:bookmarkEnd w:id="36"/>
      <w:bookmarkEnd w:id="37"/>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 xml:space="preserve">stem by showing the </w:t>
      </w:r>
      <w:r>
        <w:lastRenderedPageBreak/>
        <w:t>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8" w:name="_Toc271735384"/>
      <w:bookmarkStart w:id="39" w:name="_Toc276894888"/>
      <w:bookmarkStart w:id="40" w:name="_Toc279764511"/>
      <w:bookmarkStart w:id="41" w:name="_Toc271543166"/>
      <w:bookmarkStart w:id="42" w:name="_Toc271715750"/>
      <w:r>
        <w:rPr>
          <w:rFonts w:ascii="Times New Roman" w:hAnsi="Times New Roman"/>
          <w:sz w:val="26"/>
          <w:szCs w:val="26"/>
        </w:rPr>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8"/>
      <w:bookmarkEnd w:id="39"/>
      <w:bookmarkEnd w:id="40"/>
      <w:r w:rsidR="00DB504A" w:rsidRPr="00C123A1">
        <w:rPr>
          <w:rFonts w:ascii="Times New Roman" w:hAnsi="Times New Roman"/>
          <w:sz w:val="26"/>
          <w:szCs w:val="26"/>
        </w:rPr>
        <w:t xml:space="preserve"> </w:t>
      </w:r>
      <w:bookmarkEnd w:id="41"/>
      <w:bookmarkEnd w:id="42"/>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1"/>
        </w:numPr>
        <w:autoSpaceDE w:val="0"/>
        <w:autoSpaceDN w:val="0"/>
        <w:adjustRightInd w:val="0"/>
        <w:pPrChange w:id="43" w:author="Kenneth Kon" w:date="2015-03-10T15:53:00Z">
          <w:pPr>
            <w:pStyle w:val="ListParagraph"/>
            <w:numPr>
              <w:numId w:val="13"/>
            </w:numPr>
            <w:autoSpaceDE w:val="0"/>
            <w:autoSpaceDN w:val="0"/>
            <w:adjustRightInd w:val="0"/>
            <w:ind w:left="360" w:hanging="360"/>
          </w:pPr>
        </w:pPrChange>
      </w:pPr>
      <w:r w:rsidRPr="001443F1">
        <w:t>Web page has been activated</w:t>
      </w:r>
    </w:p>
    <w:p w:rsidR="00000000" w:rsidRDefault="00046BB5">
      <w:pPr>
        <w:pStyle w:val="ListParagraph"/>
        <w:numPr>
          <w:ilvl w:val="0"/>
          <w:numId w:val="11"/>
        </w:numPr>
        <w:autoSpaceDE w:val="0"/>
        <w:autoSpaceDN w:val="0"/>
        <w:adjustRightInd w:val="0"/>
        <w:pPrChange w:id="44"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000000" w:rsidRDefault="00046BB5">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000000" w:rsidRDefault="00046BB5">
      <w:pPr>
        <w:pStyle w:val="ListParagraph"/>
        <w:numPr>
          <w:ilvl w:val="0"/>
          <w:numId w:val="12"/>
        </w:numPr>
        <w:autoSpaceDE w:val="0"/>
        <w:autoSpaceDN w:val="0"/>
        <w:adjustRightInd w:val="0"/>
        <w:pPrChange w:id="49" w:author="Kenneth Kon" w:date="2015-03-10T15:53:00Z">
          <w:pPr>
            <w:pStyle w:val="ListParagraph"/>
            <w:numPr>
              <w:numId w:val="14"/>
            </w:numPr>
            <w:autoSpaceDE w:val="0"/>
            <w:autoSpaceDN w:val="0"/>
            <w:adjustRightInd w:val="0"/>
            <w:ind w:left="360" w:hanging="360"/>
          </w:pPr>
        </w:pPrChange>
      </w:pPr>
      <w:r w:rsidRPr="001443F1">
        <w:lastRenderedPageBreak/>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000000" w:rsidRDefault="00046BB5">
      <w:pPr>
        <w:pStyle w:val="ListParagraph"/>
        <w:numPr>
          <w:ilvl w:val="0"/>
          <w:numId w:val="12"/>
        </w:numPr>
        <w:autoSpaceDE w:val="0"/>
        <w:autoSpaceDN w:val="0"/>
        <w:adjustRightInd w:val="0"/>
        <w:pPrChange w:id="50"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000000" w:rsidRDefault="00046BB5">
      <w:pPr>
        <w:pStyle w:val="ListParagraph"/>
        <w:numPr>
          <w:ilvl w:val="0"/>
          <w:numId w:val="12"/>
        </w:numPr>
        <w:autoSpaceDE w:val="0"/>
        <w:autoSpaceDN w:val="0"/>
        <w:adjustRightInd w:val="0"/>
        <w:pPrChange w:id="51"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000000" w:rsidRDefault="00046BB5">
      <w:pPr>
        <w:pStyle w:val="ListParagraph"/>
        <w:numPr>
          <w:ilvl w:val="0"/>
          <w:numId w:val="12"/>
        </w:numPr>
        <w:autoSpaceDE w:val="0"/>
        <w:autoSpaceDN w:val="0"/>
        <w:adjustRightInd w:val="0"/>
        <w:pPrChange w:id="52"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6"/>
        </w:numPr>
        <w:autoSpaceDE w:val="0"/>
        <w:autoSpaceDN w:val="0"/>
        <w:adjustRightInd w:val="0"/>
        <w:ind w:left="360"/>
        <w:pPrChange w:id="53"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000000" w:rsidRDefault="00046BB5">
      <w:pPr>
        <w:pStyle w:val="ListParagraph"/>
        <w:numPr>
          <w:ilvl w:val="0"/>
          <w:numId w:val="5"/>
        </w:numPr>
        <w:autoSpaceDE w:val="0"/>
        <w:autoSpaceDN w:val="0"/>
        <w:adjustRightInd w:val="0"/>
        <w:ind w:left="360"/>
        <w:pPrChange w:id="54"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000000" w:rsidRDefault="00046BB5">
      <w:pPr>
        <w:pStyle w:val="ListParagraph"/>
        <w:numPr>
          <w:ilvl w:val="0"/>
          <w:numId w:val="5"/>
        </w:numPr>
        <w:autoSpaceDE w:val="0"/>
        <w:autoSpaceDN w:val="0"/>
        <w:adjustRightInd w:val="0"/>
        <w:ind w:left="360"/>
        <w:pPrChange w:id="55"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7"/>
        </w:numPr>
        <w:autoSpaceDE w:val="0"/>
        <w:autoSpaceDN w:val="0"/>
        <w:adjustRightInd w:val="0"/>
        <w:ind w:left="360"/>
        <w:pPrChange w:id="56"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000000" w:rsidRDefault="00046BB5">
      <w:pPr>
        <w:pStyle w:val="ListParagraph"/>
        <w:numPr>
          <w:ilvl w:val="0"/>
          <w:numId w:val="7"/>
        </w:numPr>
        <w:autoSpaceDE w:val="0"/>
        <w:autoSpaceDN w:val="0"/>
        <w:adjustRightInd w:val="0"/>
        <w:ind w:left="360"/>
        <w:pPrChange w:id="57"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000000" w:rsidRDefault="00046BB5">
      <w:pPr>
        <w:pStyle w:val="ListParagraph"/>
        <w:numPr>
          <w:ilvl w:val="0"/>
          <w:numId w:val="7"/>
        </w:numPr>
        <w:autoSpaceDE w:val="0"/>
        <w:autoSpaceDN w:val="0"/>
        <w:adjustRightInd w:val="0"/>
        <w:ind w:left="360"/>
        <w:pPrChange w:id="58"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000000" w:rsidRDefault="00046BB5">
      <w:pPr>
        <w:pStyle w:val="ListParagraph"/>
        <w:numPr>
          <w:ilvl w:val="0"/>
          <w:numId w:val="7"/>
        </w:numPr>
        <w:autoSpaceDE w:val="0"/>
        <w:autoSpaceDN w:val="0"/>
        <w:adjustRightInd w:val="0"/>
        <w:ind w:left="360"/>
        <w:pPrChange w:id="59"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3"/>
        </w:numPr>
        <w:autoSpaceDE w:val="0"/>
        <w:autoSpaceDN w:val="0"/>
        <w:adjustRightInd w:val="0"/>
        <w:pPrChange w:id="60" w:author="Kenneth Kon" w:date="2015-03-10T15:53:00Z">
          <w:pPr>
            <w:pStyle w:val="ListParagraph"/>
            <w:numPr>
              <w:numId w:val="15"/>
            </w:numPr>
            <w:autoSpaceDE w:val="0"/>
            <w:autoSpaceDN w:val="0"/>
            <w:adjustRightInd w:val="0"/>
            <w:ind w:left="360" w:hanging="360"/>
          </w:pPr>
        </w:pPrChange>
      </w:pPr>
      <w:r w:rsidRPr="001443F1">
        <w:t>Web page has been activated.</w:t>
      </w:r>
    </w:p>
    <w:p w:rsidR="00000000" w:rsidRDefault="00046BB5">
      <w:pPr>
        <w:pStyle w:val="ListParagraph"/>
        <w:numPr>
          <w:ilvl w:val="0"/>
          <w:numId w:val="13"/>
        </w:numPr>
        <w:autoSpaceDE w:val="0"/>
        <w:autoSpaceDN w:val="0"/>
        <w:adjustRightInd w:val="0"/>
        <w:pPrChange w:id="61"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4"/>
        </w:numPr>
        <w:autoSpaceDE w:val="0"/>
        <w:autoSpaceDN w:val="0"/>
        <w:adjustRightInd w:val="0"/>
        <w:pPrChange w:id="62"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000000" w:rsidRDefault="00046BB5">
      <w:pPr>
        <w:pStyle w:val="ListParagraph"/>
        <w:numPr>
          <w:ilvl w:val="0"/>
          <w:numId w:val="14"/>
        </w:numPr>
        <w:autoSpaceDE w:val="0"/>
        <w:autoSpaceDN w:val="0"/>
        <w:adjustRightInd w:val="0"/>
        <w:pPrChange w:id="63" w:author="Kenneth Kon" w:date="2015-03-10T15:53:00Z">
          <w:pPr>
            <w:pStyle w:val="ListParagraph"/>
            <w:numPr>
              <w:numId w:val="16"/>
            </w:numPr>
            <w:autoSpaceDE w:val="0"/>
            <w:autoSpaceDN w:val="0"/>
            <w:adjustRightInd w:val="0"/>
            <w:ind w:left="360" w:hanging="360"/>
          </w:pPr>
        </w:pPrChange>
      </w:pPr>
      <w:r w:rsidRPr="001443F1">
        <w:t>The system logs the user out.</w:t>
      </w:r>
    </w:p>
    <w:p w:rsidR="00000000" w:rsidRDefault="00046BB5">
      <w:pPr>
        <w:pStyle w:val="ListParagraph"/>
        <w:numPr>
          <w:ilvl w:val="0"/>
          <w:numId w:val="14"/>
        </w:numPr>
        <w:autoSpaceDE w:val="0"/>
        <w:autoSpaceDN w:val="0"/>
        <w:adjustRightInd w:val="0"/>
        <w:pPrChange w:id="64"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15"/>
        </w:numPr>
        <w:autoSpaceDE w:val="0"/>
        <w:autoSpaceDN w:val="0"/>
        <w:adjustRightInd w:val="0"/>
        <w:pPrChange w:id="65"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16"/>
        </w:numPr>
        <w:autoSpaceDE w:val="0"/>
        <w:autoSpaceDN w:val="0"/>
        <w:adjustRightInd w:val="0"/>
        <w:pPrChange w:id="66"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17"/>
        </w:numPr>
        <w:autoSpaceDE w:val="0"/>
        <w:autoSpaceDN w:val="0"/>
        <w:adjustRightInd w:val="0"/>
        <w:pPrChange w:id="67"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8"/>
        </w:numPr>
        <w:autoSpaceDE w:val="0"/>
        <w:autoSpaceDN w:val="0"/>
        <w:adjustRightInd w:val="0"/>
        <w:pPrChange w:id="68"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000000" w:rsidRDefault="00046BB5">
      <w:pPr>
        <w:pStyle w:val="ListParagraph"/>
        <w:numPr>
          <w:ilvl w:val="0"/>
          <w:numId w:val="18"/>
        </w:numPr>
        <w:autoSpaceDE w:val="0"/>
        <w:autoSpaceDN w:val="0"/>
        <w:adjustRightInd w:val="0"/>
        <w:pPrChange w:id="69"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000000" w:rsidRDefault="00046BB5">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000000" w:rsidRDefault="00046BB5">
      <w:pPr>
        <w:pStyle w:val="ListParagraph"/>
        <w:numPr>
          <w:ilvl w:val="0"/>
          <w:numId w:val="19"/>
        </w:numPr>
        <w:autoSpaceDE w:val="0"/>
        <w:autoSpaceDN w:val="0"/>
        <w:adjustRightInd w:val="0"/>
        <w:ind w:left="360"/>
        <w:pPrChange w:id="72"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000000" w:rsidRDefault="00046BB5">
      <w:pPr>
        <w:pStyle w:val="ListParagraph"/>
        <w:numPr>
          <w:ilvl w:val="0"/>
          <w:numId w:val="19"/>
        </w:numPr>
        <w:autoSpaceDE w:val="0"/>
        <w:autoSpaceDN w:val="0"/>
        <w:adjustRightInd w:val="0"/>
        <w:ind w:left="360"/>
        <w:pPrChange w:id="73"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000000" w:rsidRDefault="00046BB5">
      <w:pPr>
        <w:pStyle w:val="ListParagraph"/>
        <w:numPr>
          <w:ilvl w:val="0"/>
          <w:numId w:val="19"/>
        </w:numPr>
        <w:autoSpaceDE w:val="0"/>
        <w:autoSpaceDN w:val="0"/>
        <w:adjustRightInd w:val="0"/>
        <w:ind w:left="360"/>
        <w:pPrChange w:id="74"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000000" w:rsidRDefault="00046BB5">
      <w:pPr>
        <w:pStyle w:val="ListParagraph"/>
        <w:numPr>
          <w:ilvl w:val="0"/>
          <w:numId w:val="19"/>
        </w:numPr>
        <w:autoSpaceDE w:val="0"/>
        <w:autoSpaceDN w:val="0"/>
        <w:adjustRightInd w:val="0"/>
        <w:ind w:left="360"/>
        <w:pPrChange w:id="75"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20"/>
        </w:numPr>
        <w:autoSpaceDE w:val="0"/>
        <w:autoSpaceDN w:val="0"/>
        <w:adjustRightInd w:val="0"/>
        <w:pPrChange w:id="76"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1"/>
        </w:numPr>
        <w:autoSpaceDE w:val="0"/>
        <w:autoSpaceDN w:val="0"/>
        <w:adjustRightInd w:val="0"/>
        <w:pPrChange w:id="77"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000000" w:rsidRDefault="00046BB5">
      <w:pPr>
        <w:pStyle w:val="ListParagraph"/>
        <w:numPr>
          <w:ilvl w:val="0"/>
          <w:numId w:val="21"/>
        </w:numPr>
        <w:autoSpaceDE w:val="0"/>
        <w:autoSpaceDN w:val="0"/>
        <w:adjustRightInd w:val="0"/>
        <w:pPrChange w:id="78"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000000" w:rsidRDefault="00046BB5">
      <w:pPr>
        <w:pStyle w:val="ListParagraph"/>
        <w:numPr>
          <w:ilvl w:val="0"/>
          <w:numId w:val="21"/>
        </w:numPr>
        <w:autoSpaceDE w:val="0"/>
        <w:autoSpaceDN w:val="0"/>
        <w:adjustRightInd w:val="0"/>
        <w:pPrChange w:id="79" w:author="Kenneth Kon" w:date="2015-03-10T15:53:00Z">
          <w:pPr>
            <w:pStyle w:val="ListParagraph"/>
            <w:numPr>
              <w:numId w:val="23"/>
            </w:numPr>
            <w:autoSpaceDE w:val="0"/>
            <w:autoSpaceDN w:val="0"/>
            <w:adjustRightInd w:val="0"/>
            <w:ind w:left="360" w:hanging="360"/>
          </w:pPr>
        </w:pPrChange>
      </w:pPr>
      <w:r w:rsidRPr="001443F1">
        <w:lastRenderedPageBreak/>
        <w:t xml:space="preserve">In step 3 of Description section the answer to the security </w:t>
      </w:r>
      <w:r>
        <w:t>answer</w:t>
      </w:r>
      <w:r w:rsidRPr="001443F1">
        <w:t xml:space="preserve"> does not match the records.</w:t>
      </w:r>
    </w:p>
    <w:p w:rsidR="00000000" w:rsidRDefault="00046BB5">
      <w:pPr>
        <w:pStyle w:val="ListParagraph"/>
        <w:numPr>
          <w:ilvl w:val="0"/>
          <w:numId w:val="21"/>
        </w:numPr>
        <w:autoSpaceDE w:val="0"/>
        <w:autoSpaceDN w:val="0"/>
        <w:adjustRightInd w:val="0"/>
        <w:pPrChange w:id="80"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2"/>
        </w:numPr>
        <w:autoSpaceDE w:val="0"/>
        <w:autoSpaceDN w:val="0"/>
        <w:adjustRightInd w:val="0"/>
        <w:pPrChange w:id="81"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000000" w:rsidRDefault="00046BB5">
      <w:pPr>
        <w:pStyle w:val="ListParagraph"/>
        <w:numPr>
          <w:ilvl w:val="0"/>
          <w:numId w:val="22"/>
        </w:numPr>
        <w:autoSpaceDE w:val="0"/>
        <w:autoSpaceDN w:val="0"/>
        <w:adjustRightInd w:val="0"/>
        <w:pPrChange w:id="82"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10"/>
        </w:numPr>
        <w:autoSpaceDE w:val="0"/>
        <w:autoSpaceDN w:val="0"/>
        <w:adjustRightInd w:val="0"/>
        <w:pPrChange w:id="83" w:author="Kenneth Kon" w:date="2015-03-10T15:53:00Z">
          <w:pPr>
            <w:pStyle w:val="ListParagraph"/>
            <w:numPr>
              <w:numId w:val="12"/>
            </w:numPr>
            <w:autoSpaceDE w:val="0"/>
            <w:autoSpaceDN w:val="0"/>
            <w:adjustRightInd w:val="0"/>
            <w:ind w:left="360" w:hanging="360"/>
          </w:pPr>
        </w:pPrChange>
      </w:pPr>
      <w:r w:rsidRPr="001443F1">
        <w:t>Web Page has been activated.</w:t>
      </w:r>
    </w:p>
    <w:p w:rsidR="00000000" w:rsidRDefault="00046BB5">
      <w:pPr>
        <w:pStyle w:val="ListParagraph"/>
        <w:numPr>
          <w:ilvl w:val="0"/>
          <w:numId w:val="10"/>
        </w:numPr>
        <w:autoSpaceDE w:val="0"/>
        <w:autoSpaceDN w:val="0"/>
        <w:adjustRightInd w:val="0"/>
        <w:pPrChange w:id="84"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000000" w:rsidRDefault="00046BB5">
      <w:pPr>
        <w:pStyle w:val="ListParagraph"/>
        <w:numPr>
          <w:ilvl w:val="0"/>
          <w:numId w:val="10"/>
        </w:numPr>
        <w:autoSpaceDE w:val="0"/>
        <w:autoSpaceDN w:val="0"/>
        <w:adjustRightInd w:val="0"/>
        <w:pPrChange w:id="85"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000000" w:rsidRDefault="00046BB5">
      <w:pPr>
        <w:pStyle w:val="ListParagraph"/>
        <w:numPr>
          <w:ilvl w:val="0"/>
          <w:numId w:val="10"/>
        </w:numPr>
        <w:autoSpaceDE w:val="0"/>
        <w:autoSpaceDN w:val="0"/>
        <w:adjustRightInd w:val="0"/>
        <w:pPrChange w:id="86"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Description:</w:t>
      </w:r>
    </w:p>
    <w:p w:rsidR="00000000" w:rsidRDefault="00046BB5">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000000" w:rsidRDefault="00046BB5">
      <w:pPr>
        <w:pStyle w:val="ListParagraph"/>
        <w:numPr>
          <w:ilvl w:val="0"/>
          <w:numId w:val="9"/>
        </w:numPr>
        <w:autoSpaceDE w:val="0"/>
        <w:autoSpaceDN w:val="0"/>
        <w:adjustRightInd w:val="0"/>
        <w:pPrChange w:id="88"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000000" w:rsidRDefault="00046BB5">
      <w:pPr>
        <w:pStyle w:val="ListParagraph"/>
        <w:numPr>
          <w:ilvl w:val="0"/>
          <w:numId w:val="9"/>
        </w:numPr>
        <w:autoSpaceDE w:val="0"/>
        <w:autoSpaceDN w:val="0"/>
        <w:adjustRightInd w:val="0"/>
        <w:pPrChange w:id="89"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if she/he is a </w:t>
      </w:r>
      <w:r>
        <w:t>Single Venue Admin</w:t>
      </w:r>
      <w:r w:rsidRPr="0012799A">
        <w:t xml:space="preserve"> trying to login. </w:t>
      </w:r>
    </w:p>
    <w:p w:rsidR="00000000" w:rsidRDefault="00046BB5">
      <w:pPr>
        <w:pStyle w:val="ListParagraph"/>
        <w:numPr>
          <w:ilvl w:val="0"/>
          <w:numId w:val="9"/>
        </w:numPr>
        <w:autoSpaceDE w:val="0"/>
        <w:autoSpaceDN w:val="0"/>
        <w:adjustRightInd w:val="0"/>
        <w:pPrChange w:id="90"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000000" w:rsidRDefault="00046BB5">
      <w:pPr>
        <w:pStyle w:val="ListParagraph"/>
        <w:numPr>
          <w:ilvl w:val="0"/>
          <w:numId w:val="9"/>
        </w:numPr>
        <w:autoSpaceDE w:val="0"/>
        <w:autoSpaceDN w:val="0"/>
        <w:adjustRightInd w:val="0"/>
        <w:pPrChange w:id="91"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23"/>
        </w:numPr>
        <w:autoSpaceDE w:val="0"/>
        <w:autoSpaceDN w:val="0"/>
        <w:adjustRightInd w:val="0"/>
        <w:pPrChange w:id="92"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000000" w:rsidRDefault="00046BB5">
      <w:pPr>
        <w:pStyle w:val="ListParagraph"/>
        <w:numPr>
          <w:ilvl w:val="0"/>
          <w:numId w:val="23"/>
        </w:numPr>
        <w:autoSpaceDE w:val="0"/>
        <w:autoSpaceDN w:val="0"/>
        <w:adjustRightInd w:val="0"/>
        <w:pPrChange w:id="93"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000000" w:rsidRDefault="00046BB5">
      <w:pPr>
        <w:pStyle w:val="ListParagraph"/>
        <w:numPr>
          <w:ilvl w:val="0"/>
          <w:numId w:val="23"/>
        </w:numPr>
        <w:autoSpaceDE w:val="0"/>
        <w:autoSpaceDN w:val="0"/>
        <w:adjustRightInd w:val="0"/>
        <w:pPrChange w:id="94"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00000" w:rsidRDefault="00046BB5">
      <w:pPr>
        <w:pStyle w:val="ListParagraph"/>
        <w:numPr>
          <w:ilvl w:val="0"/>
          <w:numId w:val="24"/>
        </w:numPr>
        <w:autoSpaceDE w:val="0"/>
        <w:autoSpaceDN w:val="0"/>
        <w:adjustRightInd w:val="0"/>
        <w:pPrChange w:id="95"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000000" w:rsidRDefault="00046BB5">
      <w:pPr>
        <w:pStyle w:val="ListParagraph"/>
        <w:numPr>
          <w:ilvl w:val="0"/>
          <w:numId w:val="8"/>
        </w:numPr>
        <w:autoSpaceDE w:val="0"/>
        <w:autoSpaceDN w:val="0"/>
        <w:adjustRightInd w:val="0"/>
        <w:ind w:left="360"/>
        <w:pPrChange w:id="96"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000000" w:rsidRDefault="00046BB5">
      <w:pPr>
        <w:pStyle w:val="ListParagraph"/>
        <w:numPr>
          <w:ilvl w:val="0"/>
          <w:numId w:val="8"/>
        </w:numPr>
        <w:autoSpaceDE w:val="0"/>
        <w:autoSpaceDN w:val="0"/>
        <w:adjustRightInd w:val="0"/>
        <w:ind w:left="360"/>
        <w:pPrChange w:id="97"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Alternative Courses of Action:</w:t>
      </w:r>
    </w:p>
    <w:p w:rsidR="00000000" w:rsidRDefault="00046BB5">
      <w:pPr>
        <w:pStyle w:val="ListParagraph"/>
        <w:numPr>
          <w:ilvl w:val="0"/>
          <w:numId w:val="25"/>
        </w:numPr>
        <w:autoSpaceDE w:val="0"/>
        <w:autoSpaceDN w:val="0"/>
        <w:adjustRightInd w:val="0"/>
        <w:pPrChange w:id="98"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000000" w:rsidRDefault="00046BB5">
      <w:pPr>
        <w:pStyle w:val="ListParagraph"/>
        <w:numPr>
          <w:ilvl w:val="0"/>
          <w:numId w:val="25"/>
        </w:numPr>
        <w:autoSpaceDE w:val="0"/>
        <w:autoSpaceDN w:val="0"/>
        <w:adjustRightInd w:val="0"/>
        <w:pPrChange w:id="99"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26"/>
        </w:numPr>
        <w:autoSpaceDE w:val="0"/>
        <w:autoSpaceDN w:val="0"/>
        <w:adjustRightInd w:val="0"/>
        <w:ind w:left="360"/>
        <w:pPrChange w:id="100"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000000" w:rsidRDefault="00046BB5">
      <w:pPr>
        <w:pStyle w:val="ListParagraph"/>
        <w:numPr>
          <w:ilvl w:val="0"/>
          <w:numId w:val="26"/>
        </w:numPr>
        <w:autoSpaceDE w:val="0"/>
        <w:autoSpaceDN w:val="0"/>
        <w:adjustRightInd w:val="0"/>
        <w:ind w:left="360"/>
        <w:pPrChange w:id="101"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t>
      </w:r>
      <w:r>
        <w:rPr>
          <w:color w:val="1A1A1A"/>
        </w:rPr>
        <w:lastRenderedPageBreak/>
        <w:t>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34"/>
        </w:numPr>
        <w:autoSpaceDE w:val="0"/>
        <w:autoSpaceDN w:val="0"/>
        <w:adjustRightInd w:val="0"/>
        <w:spacing w:after="200" w:line="276" w:lineRule="auto"/>
        <w:rPr>
          <w:color w:val="1A1A1A"/>
        </w:rPr>
        <w:pPrChange w:id="103"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000000" w:rsidRDefault="00046BB5">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34"/>
        </w:numPr>
        <w:autoSpaceDE w:val="0"/>
        <w:autoSpaceDN w:val="0"/>
        <w:adjustRightInd w:val="0"/>
        <w:spacing w:after="200" w:line="276" w:lineRule="auto"/>
        <w:rPr>
          <w:color w:val="1A1A1A"/>
        </w:rPr>
        <w:pPrChange w:id="105"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34"/>
        </w:numPr>
        <w:autoSpaceDE w:val="0"/>
        <w:autoSpaceDN w:val="0"/>
        <w:adjustRightInd w:val="0"/>
        <w:spacing w:after="200" w:line="276" w:lineRule="auto"/>
        <w:rPr>
          <w:color w:val="1A1A1A"/>
        </w:rPr>
        <w:pPrChange w:id="106"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34"/>
        </w:numPr>
        <w:autoSpaceDE w:val="0"/>
        <w:autoSpaceDN w:val="0"/>
        <w:adjustRightInd w:val="0"/>
        <w:spacing w:after="200" w:line="276" w:lineRule="auto"/>
        <w:rPr>
          <w:color w:val="1A1A1A"/>
        </w:rPr>
        <w:pPrChange w:id="107"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34"/>
        </w:numPr>
        <w:autoSpaceDE w:val="0"/>
        <w:autoSpaceDN w:val="0"/>
        <w:adjustRightInd w:val="0"/>
        <w:spacing w:after="200" w:line="276" w:lineRule="auto"/>
        <w:rPr>
          <w:color w:val="1A1A1A"/>
        </w:rPr>
        <w:pPrChange w:id="10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09"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000000" w:rsidRDefault="00046BB5">
      <w:pPr>
        <w:pStyle w:val="ListParagraph"/>
        <w:widowControl w:val="0"/>
        <w:numPr>
          <w:ilvl w:val="0"/>
          <w:numId w:val="35"/>
        </w:numPr>
        <w:autoSpaceDE w:val="0"/>
        <w:autoSpaceDN w:val="0"/>
        <w:adjustRightInd w:val="0"/>
        <w:spacing w:after="200" w:line="276" w:lineRule="auto"/>
        <w:rPr>
          <w:color w:val="1A1A1A"/>
        </w:rPr>
        <w:pPrChange w:id="110"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lastRenderedPageBreak/>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00000" w:rsidRDefault="00046BB5">
      <w:pPr>
        <w:widowControl w:val="0"/>
        <w:numPr>
          <w:ilvl w:val="0"/>
          <w:numId w:val="47"/>
        </w:numPr>
        <w:autoSpaceDE w:val="0"/>
        <w:autoSpaceDN w:val="0"/>
        <w:adjustRightInd w:val="0"/>
        <w:spacing w:after="0" w:line="240" w:lineRule="auto"/>
        <w:rPr>
          <w:color w:val="1A1A1A"/>
        </w:rPr>
        <w:pPrChange w:id="111"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000000" w:rsidRDefault="00046BB5">
      <w:pPr>
        <w:widowControl w:val="0"/>
        <w:numPr>
          <w:ilvl w:val="0"/>
          <w:numId w:val="47"/>
        </w:numPr>
        <w:autoSpaceDE w:val="0"/>
        <w:autoSpaceDN w:val="0"/>
        <w:adjustRightInd w:val="0"/>
        <w:spacing w:after="0" w:line="240" w:lineRule="auto"/>
        <w:rPr>
          <w:color w:val="1A1A1A"/>
        </w:rPr>
        <w:pPrChange w:id="112"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000000" w:rsidRDefault="00046BB5">
      <w:pPr>
        <w:widowControl w:val="0"/>
        <w:numPr>
          <w:ilvl w:val="0"/>
          <w:numId w:val="47"/>
        </w:numPr>
        <w:autoSpaceDE w:val="0"/>
        <w:autoSpaceDN w:val="0"/>
        <w:adjustRightInd w:val="0"/>
        <w:spacing w:after="0" w:line="240" w:lineRule="auto"/>
        <w:rPr>
          <w:color w:val="1A1A1A"/>
        </w:rPr>
        <w:pPrChange w:id="113"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5"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000000" w:rsidRDefault="00046BB5">
      <w:pPr>
        <w:pStyle w:val="ListParagraph"/>
        <w:numPr>
          <w:ilvl w:val="0"/>
          <w:numId w:val="33"/>
        </w:numPr>
        <w:autoSpaceDE w:val="0"/>
        <w:autoSpaceDN w:val="0"/>
        <w:adjustRightInd w:val="0"/>
        <w:pPrChange w:id="116"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7"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000000" w:rsidRDefault="00046BB5">
      <w:pPr>
        <w:pStyle w:val="ListParagraph"/>
        <w:widowControl w:val="0"/>
        <w:numPr>
          <w:ilvl w:val="0"/>
          <w:numId w:val="33"/>
        </w:numPr>
        <w:autoSpaceDE w:val="0"/>
        <w:autoSpaceDN w:val="0"/>
        <w:adjustRightInd w:val="0"/>
        <w:spacing w:after="200" w:line="276" w:lineRule="auto"/>
        <w:rPr>
          <w:color w:val="1A1A1A"/>
        </w:rPr>
        <w:pPrChange w:id="118"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000000" w:rsidRDefault="00046BB5">
      <w:pPr>
        <w:widowControl w:val="0"/>
        <w:numPr>
          <w:ilvl w:val="0"/>
          <w:numId w:val="32"/>
        </w:numPr>
        <w:autoSpaceDE w:val="0"/>
        <w:autoSpaceDN w:val="0"/>
        <w:adjustRightInd w:val="0"/>
        <w:spacing w:after="0" w:line="240" w:lineRule="auto"/>
        <w:rPr>
          <w:color w:val="1A1A1A"/>
        </w:rPr>
        <w:pPrChange w:id="119"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000000" w:rsidRDefault="00046BB5">
      <w:pPr>
        <w:widowControl w:val="0"/>
        <w:numPr>
          <w:ilvl w:val="0"/>
          <w:numId w:val="32"/>
        </w:numPr>
        <w:autoSpaceDE w:val="0"/>
        <w:autoSpaceDN w:val="0"/>
        <w:adjustRightInd w:val="0"/>
        <w:spacing w:after="0" w:line="240" w:lineRule="auto"/>
        <w:rPr>
          <w:color w:val="1A1A1A"/>
        </w:rPr>
        <w:pPrChange w:id="120"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000000" w:rsidRDefault="00046BB5">
      <w:pPr>
        <w:widowControl w:val="0"/>
        <w:numPr>
          <w:ilvl w:val="0"/>
          <w:numId w:val="32"/>
        </w:numPr>
        <w:autoSpaceDE w:val="0"/>
        <w:autoSpaceDN w:val="0"/>
        <w:adjustRightInd w:val="0"/>
        <w:spacing w:after="0" w:line="240" w:lineRule="auto"/>
        <w:rPr>
          <w:color w:val="1A1A1A"/>
        </w:rPr>
        <w:pPrChange w:id="121" w:author="Kenneth Kon" w:date="2015-03-10T15:53:00Z">
          <w:pPr>
            <w:widowControl w:val="0"/>
            <w:numPr>
              <w:numId w:val="34"/>
            </w:numPr>
            <w:autoSpaceDE w:val="0"/>
            <w:autoSpaceDN w:val="0"/>
            <w:adjustRightInd w:val="0"/>
            <w:spacing w:after="0" w:line="240" w:lineRule="auto"/>
            <w:ind w:left="720" w:hanging="360"/>
          </w:pPr>
        </w:pPrChange>
      </w:pPr>
      <w:r>
        <w:rPr>
          <w:color w:val="1A1A1A"/>
        </w:rPr>
        <w:t>User is added to UserQueue table</w:t>
      </w:r>
      <w:r w:rsidRPr="001443F1">
        <w:rPr>
          <w:color w:val="1A1A1A"/>
        </w:rPr>
        <w:t>.</w:t>
      </w:r>
    </w:p>
    <w:p w:rsidR="00000000" w:rsidRDefault="00046BB5">
      <w:pPr>
        <w:widowControl w:val="0"/>
        <w:numPr>
          <w:ilvl w:val="0"/>
          <w:numId w:val="32"/>
        </w:numPr>
        <w:autoSpaceDE w:val="0"/>
        <w:autoSpaceDN w:val="0"/>
        <w:adjustRightInd w:val="0"/>
        <w:spacing w:after="0" w:line="240" w:lineRule="auto"/>
        <w:rPr>
          <w:color w:val="1A1A1A"/>
        </w:rPr>
        <w:pPrChange w:id="122"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widowControl w:val="0"/>
        <w:numPr>
          <w:ilvl w:val="0"/>
          <w:numId w:val="31"/>
        </w:numPr>
        <w:autoSpaceDE w:val="0"/>
        <w:autoSpaceDN w:val="0"/>
        <w:adjustRightInd w:val="0"/>
        <w:spacing w:after="200" w:line="276" w:lineRule="auto"/>
        <w:rPr>
          <w:color w:val="1A1A1A"/>
        </w:rPr>
        <w:pPrChange w:id="123"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000000" w:rsidRDefault="00046BB5">
      <w:pPr>
        <w:pStyle w:val="ListParagraph"/>
        <w:numPr>
          <w:ilvl w:val="0"/>
          <w:numId w:val="31"/>
        </w:numPr>
        <w:autoSpaceDE w:val="0"/>
        <w:autoSpaceDN w:val="0"/>
        <w:adjustRightInd w:val="0"/>
        <w:pPrChange w:id="124"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lastRenderedPageBreak/>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00000" w:rsidRDefault="00046BB5">
      <w:pPr>
        <w:pStyle w:val="ListParagraph"/>
        <w:numPr>
          <w:ilvl w:val="0"/>
          <w:numId w:val="36"/>
        </w:numPr>
        <w:autoSpaceDE w:val="0"/>
        <w:autoSpaceDN w:val="0"/>
        <w:adjustRightInd w:val="0"/>
        <w:pPrChange w:id="125"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000000" w:rsidRDefault="00046BB5">
      <w:pPr>
        <w:pStyle w:val="ListParagraph"/>
        <w:numPr>
          <w:ilvl w:val="0"/>
          <w:numId w:val="36"/>
        </w:numPr>
        <w:autoSpaceDE w:val="0"/>
        <w:autoSpaceDN w:val="0"/>
        <w:adjustRightInd w:val="0"/>
        <w:pPrChange w:id="126" w:author="Kenneth Kon" w:date="2015-03-10T15:53:00Z">
          <w:pPr>
            <w:pStyle w:val="ListParagraph"/>
            <w:numPr>
              <w:numId w:val="38"/>
            </w:numPr>
            <w:autoSpaceDE w:val="0"/>
            <w:autoSpaceDN w:val="0"/>
            <w:adjustRightInd w:val="0"/>
            <w:ind w:left="360" w:hanging="360"/>
          </w:pPr>
        </w:pPrChange>
      </w:pPr>
      <w:r w:rsidRPr="001443F1">
        <w:t>Web page has been activated.</w:t>
      </w:r>
    </w:p>
    <w:p w:rsidR="00000000" w:rsidRDefault="00046BB5">
      <w:pPr>
        <w:pStyle w:val="ListParagraph"/>
        <w:numPr>
          <w:ilvl w:val="0"/>
          <w:numId w:val="36"/>
        </w:numPr>
        <w:autoSpaceDE w:val="0"/>
        <w:autoSpaceDN w:val="0"/>
        <w:adjustRightInd w:val="0"/>
        <w:rPr>
          <w:i/>
          <w:iCs/>
        </w:rPr>
        <w:pPrChange w:id="127"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000000" w:rsidRDefault="00046BB5">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000000" w:rsidRDefault="00046BB5">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000000" w:rsidRDefault="00046BB5">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000000" w:rsidRDefault="00046BB5">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000000" w:rsidRDefault="00046BB5">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000000" w:rsidRDefault="00046BB5">
      <w:pPr>
        <w:pStyle w:val="ListParagraph"/>
        <w:numPr>
          <w:ilvl w:val="0"/>
          <w:numId w:val="37"/>
        </w:numPr>
        <w:autoSpaceDE w:val="0"/>
        <w:autoSpaceDN w:val="0"/>
        <w:adjustRightInd w:val="0"/>
        <w:pPrChange w:id="133"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000000" w:rsidRDefault="00046BB5">
      <w:pPr>
        <w:pStyle w:val="ListParagraph"/>
        <w:numPr>
          <w:ilvl w:val="0"/>
          <w:numId w:val="37"/>
        </w:numPr>
        <w:autoSpaceDE w:val="0"/>
        <w:autoSpaceDN w:val="0"/>
        <w:adjustRightInd w:val="0"/>
        <w:pPrChange w:id="134"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000000" w:rsidRDefault="00046BB5">
      <w:pPr>
        <w:pStyle w:val="ListParagraph"/>
        <w:numPr>
          <w:ilvl w:val="0"/>
          <w:numId w:val="37"/>
        </w:numPr>
        <w:autoSpaceDE w:val="0"/>
        <w:autoSpaceDN w:val="0"/>
        <w:adjustRightInd w:val="0"/>
        <w:pPrChange w:id="135"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000000" w:rsidRDefault="00046BB5">
      <w:pPr>
        <w:pStyle w:val="ListParagraph"/>
        <w:numPr>
          <w:ilvl w:val="0"/>
          <w:numId w:val="37"/>
        </w:numPr>
        <w:autoSpaceDE w:val="0"/>
        <w:autoSpaceDN w:val="0"/>
        <w:adjustRightInd w:val="0"/>
        <w:pPrChange w:id="136" w:author="Kenneth Kon" w:date="2015-03-10T15:53:00Z">
          <w:pPr>
            <w:pStyle w:val="ListParagraph"/>
            <w:numPr>
              <w:numId w:val="39"/>
            </w:numPr>
            <w:autoSpaceDE w:val="0"/>
            <w:autoSpaceDN w:val="0"/>
            <w:adjustRightInd w:val="0"/>
            <w:ind w:left="360" w:hanging="360"/>
          </w:pPr>
        </w:pPrChange>
      </w:pPr>
      <w:r w:rsidRPr="001443F1">
        <w:rPr>
          <w:u w:val="single"/>
        </w:rPr>
        <w:lastRenderedPageBreak/>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00000" w:rsidRDefault="00046BB5">
      <w:pPr>
        <w:pStyle w:val="ListParagraph"/>
        <w:numPr>
          <w:ilvl w:val="0"/>
          <w:numId w:val="38"/>
        </w:numPr>
        <w:autoSpaceDE w:val="0"/>
        <w:autoSpaceDN w:val="0"/>
        <w:adjustRightInd w:val="0"/>
        <w:pPrChange w:id="137"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00000" w:rsidRDefault="00046BB5">
      <w:pPr>
        <w:pStyle w:val="ListParagraph"/>
        <w:numPr>
          <w:ilvl w:val="0"/>
          <w:numId w:val="39"/>
        </w:numPr>
        <w:autoSpaceDE w:val="0"/>
        <w:autoSpaceDN w:val="0"/>
        <w:adjustRightInd w:val="0"/>
        <w:pPrChange w:id="138"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000000" w:rsidRDefault="00046BB5">
      <w:pPr>
        <w:pStyle w:val="ListParagraph"/>
        <w:numPr>
          <w:ilvl w:val="0"/>
          <w:numId w:val="39"/>
        </w:numPr>
        <w:autoSpaceDE w:val="0"/>
        <w:autoSpaceDN w:val="0"/>
        <w:adjustRightInd w:val="0"/>
        <w:pPrChange w:id="139"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000000" w:rsidRDefault="00046BB5">
      <w:pPr>
        <w:pStyle w:val="ListParagraph"/>
        <w:numPr>
          <w:ilvl w:val="0"/>
          <w:numId w:val="39"/>
        </w:numPr>
        <w:autoSpaceDE w:val="0"/>
        <w:autoSpaceDN w:val="0"/>
        <w:adjustRightInd w:val="0"/>
        <w:pPrChange w:id="140"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00000" w:rsidRDefault="00046BB5">
      <w:pPr>
        <w:pStyle w:val="ListParagraph"/>
        <w:numPr>
          <w:ilvl w:val="0"/>
          <w:numId w:val="40"/>
        </w:numPr>
        <w:autoSpaceDE w:val="0"/>
        <w:autoSpaceDN w:val="0"/>
        <w:adjustRightInd w:val="0"/>
        <w:pPrChange w:id="141"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000000" w:rsidRDefault="00046BB5">
      <w:pPr>
        <w:pStyle w:val="ListParagraph"/>
        <w:numPr>
          <w:ilvl w:val="0"/>
          <w:numId w:val="40"/>
        </w:numPr>
        <w:autoSpaceDE w:val="0"/>
        <w:autoSpaceDN w:val="0"/>
        <w:adjustRightInd w:val="0"/>
        <w:pPrChange w:id="142"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000000" w:rsidRDefault="00046BB5">
      <w:pPr>
        <w:pStyle w:val="ListParagraph"/>
        <w:numPr>
          <w:ilvl w:val="0"/>
          <w:numId w:val="40"/>
        </w:numPr>
        <w:autoSpaceDE w:val="0"/>
        <w:autoSpaceDN w:val="0"/>
        <w:adjustRightInd w:val="0"/>
        <w:pPrChange w:id="143"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lastRenderedPageBreak/>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000000" w:rsidRDefault="00046BB5">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000000" w:rsidRDefault="00046BB5">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27"/>
        </w:numPr>
        <w:autoSpaceDE w:val="0"/>
        <w:autoSpaceDN w:val="0"/>
        <w:adjustRightInd w:val="0"/>
        <w:pPrChange w:id="148"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27"/>
        </w:numPr>
        <w:autoSpaceDE w:val="0"/>
        <w:autoSpaceDN w:val="0"/>
        <w:adjustRightInd w:val="0"/>
        <w:pPrChange w:id="149"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27"/>
        </w:numPr>
        <w:autoSpaceDE w:val="0"/>
        <w:autoSpaceDN w:val="0"/>
        <w:adjustRightInd w:val="0"/>
        <w:pPrChange w:id="150"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27"/>
        </w:numPr>
        <w:autoSpaceDE w:val="0"/>
        <w:autoSpaceDN w:val="0"/>
        <w:adjustRightInd w:val="0"/>
        <w:pPrChange w:id="151"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28"/>
        </w:numPr>
        <w:autoSpaceDE w:val="0"/>
        <w:autoSpaceDN w:val="0"/>
        <w:adjustRightInd w:val="0"/>
        <w:pPrChange w:id="152"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29"/>
        </w:numPr>
        <w:autoSpaceDE w:val="0"/>
        <w:autoSpaceDN w:val="0"/>
        <w:adjustRightInd w:val="0"/>
        <w:pPrChange w:id="153"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30"/>
        </w:numPr>
        <w:autoSpaceDE w:val="0"/>
        <w:autoSpaceDN w:val="0"/>
        <w:adjustRightInd w:val="0"/>
        <w:pPrChange w:id="154" w:author="Kenneth Kon" w:date="2015-03-10T15:53:00Z">
          <w:pPr>
            <w:pStyle w:val="ListParagraph"/>
            <w:numPr>
              <w:numId w:val="32"/>
            </w:numPr>
            <w:autoSpaceDE w:val="0"/>
            <w:autoSpaceDN w:val="0"/>
            <w:adjustRightInd w:val="0"/>
            <w:ind w:hanging="360"/>
          </w:pPr>
        </w:pPrChange>
      </w:pPr>
      <w:r w:rsidRPr="0076267D">
        <w:t>The system is unavailable.</w:t>
      </w:r>
    </w:p>
    <w:p w:rsidR="00000000" w:rsidRDefault="00046BB5">
      <w:pPr>
        <w:pStyle w:val="ListParagraph"/>
        <w:numPr>
          <w:ilvl w:val="0"/>
          <w:numId w:val="30"/>
        </w:numPr>
        <w:autoSpaceDE w:val="0"/>
        <w:autoSpaceDN w:val="0"/>
        <w:adjustRightInd w:val="0"/>
        <w:pPrChange w:id="155" w:author="Kenneth Kon" w:date="2015-03-10T15:53:00Z">
          <w:pPr>
            <w:pStyle w:val="ListParagraph"/>
            <w:numPr>
              <w:numId w:val="32"/>
            </w:numPr>
            <w:autoSpaceDE w:val="0"/>
            <w:autoSpaceDN w:val="0"/>
            <w:adjustRightInd w:val="0"/>
            <w:ind w:hanging="360"/>
          </w:pPr>
        </w:pPrChange>
      </w:pPr>
      <w:r w:rsidRPr="0076267D">
        <w:t>The “Cancel” option is unavailable.</w:t>
      </w:r>
    </w:p>
    <w:p w:rsidR="00000000" w:rsidRDefault="00046BB5">
      <w:pPr>
        <w:pStyle w:val="ListParagraph"/>
        <w:numPr>
          <w:ilvl w:val="0"/>
          <w:numId w:val="30"/>
        </w:numPr>
        <w:autoSpaceDE w:val="0"/>
        <w:autoSpaceDN w:val="0"/>
        <w:adjustRightInd w:val="0"/>
        <w:pPrChange w:id="156"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000000" w:rsidRDefault="00046BB5">
      <w:pPr>
        <w:pStyle w:val="ListParagraph"/>
        <w:numPr>
          <w:ilvl w:val="0"/>
          <w:numId w:val="30"/>
        </w:numPr>
        <w:autoSpaceDE w:val="0"/>
        <w:autoSpaceDN w:val="0"/>
        <w:adjustRightInd w:val="0"/>
        <w:pPrChange w:id="157"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lastRenderedPageBreak/>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00000" w:rsidRDefault="00046BB5">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00000" w:rsidRDefault="00046BB5">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000000" w:rsidRDefault="00046BB5">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000000" w:rsidRDefault="00046BB5">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00000" w:rsidRDefault="00046BB5">
      <w:pPr>
        <w:pStyle w:val="ListParagraph"/>
        <w:numPr>
          <w:ilvl w:val="0"/>
          <w:numId w:val="48"/>
        </w:numPr>
        <w:autoSpaceDE w:val="0"/>
        <w:autoSpaceDN w:val="0"/>
        <w:adjustRightInd w:val="0"/>
        <w:pPrChange w:id="162"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00000" w:rsidRDefault="00046BB5">
      <w:pPr>
        <w:pStyle w:val="ListParagraph"/>
        <w:numPr>
          <w:ilvl w:val="0"/>
          <w:numId w:val="48"/>
        </w:numPr>
        <w:autoSpaceDE w:val="0"/>
        <w:autoSpaceDN w:val="0"/>
        <w:adjustRightInd w:val="0"/>
        <w:pPrChange w:id="163"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00000" w:rsidRDefault="00046BB5">
      <w:pPr>
        <w:pStyle w:val="ListParagraph"/>
        <w:numPr>
          <w:ilvl w:val="0"/>
          <w:numId w:val="48"/>
        </w:numPr>
        <w:autoSpaceDE w:val="0"/>
        <w:autoSpaceDN w:val="0"/>
        <w:adjustRightInd w:val="0"/>
        <w:pPrChange w:id="164"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00000" w:rsidRDefault="00046BB5">
      <w:pPr>
        <w:pStyle w:val="ListParagraph"/>
        <w:numPr>
          <w:ilvl w:val="0"/>
          <w:numId w:val="48"/>
        </w:numPr>
        <w:autoSpaceDE w:val="0"/>
        <w:autoSpaceDN w:val="0"/>
        <w:adjustRightInd w:val="0"/>
        <w:pPrChange w:id="165"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00000" w:rsidRDefault="00046BB5">
      <w:pPr>
        <w:pStyle w:val="ListParagraph"/>
        <w:numPr>
          <w:ilvl w:val="0"/>
          <w:numId w:val="49"/>
        </w:numPr>
        <w:autoSpaceDE w:val="0"/>
        <w:autoSpaceDN w:val="0"/>
        <w:adjustRightInd w:val="0"/>
        <w:pPrChange w:id="166"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00000" w:rsidRDefault="00046BB5">
      <w:pPr>
        <w:pStyle w:val="ListParagraph"/>
        <w:numPr>
          <w:ilvl w:val="0"/>
          <w:numId w:val="50"/>
        </w:numPr>
        <w:autoSpaceDE w:val="0"/>
        <w:autoSpaceDN w:val="0"/>
        <w:adjustRightInd w:val="0"/>
        <w:pPrChange w:id="167" w:author="Kenneth Kon" w:date="2015-03-10T15:53:00Z">
          <w:pPr>
            <w:pStyle w:val="ListParagraph"/>
            <w:numPr>
              <w:numId w:val="53"/>
            </w:numPr>
            <w:autoSpaceDE w:val="0"/>
            <w:autoSpaceDN w:val="0"/>
            <w:adjustRightInd w:val="0"/>
            <w:ind w:left="500" w:hanging="500"/>
          </w:pPr>
        </w:pPrChange>
      </w:pPr>
      <w:r w:rsidRPr="0076267D">
        <w:lastRenderedPageBreak/>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00000" w:rsidRDefault="00046BB5">
      <w:pPr>
        <w:pStyle w:val="ListParagraph"/>
        <w:numPr>
          <w:ilvl w:val="0"/>
          <w:numId w:val="51"/>
        </w:numPr>
        <w:autoSpaceDE w:val="0"/>
        <w:autoSpaceDN w:val="0"/>
        <w:adjustRightInd w:val="0"/>
        <w:pPrChange w:id="168" w:author="Kenneth Kon" w:date="2015-03-10T15:53:00Z">
          <w:pPr>
            <w:pStyle w:val="ListParagraph"/>
            <w:numPr>
              <w:numId w:val="54"/>
            </w:numPr>
            <w:autoSpaceDE w:val="0"/>
            <w:autoSpaceDN w:val="0"/>
            <w:adjustRightInd w:val="0"/>
            <w:ind w:left="360" w:hanging="360"/>
          </w:pPr>
        </w:pPrChange>
      </w:pPr>
      <w:r w:rsidRPr="0076267D">
        <w:t>The system is unavailable.</w:t>
      </w:r>
    </w:p>
    <w:p w:rsidR="00000000" w:rsidRDefault="00046BB5">
      <w:pPr>
        <w:pStyle w:val="ListParagraph"/>
        <w:numPr>
          <w:ilvl w:val="0"/>
          <w:numId w:val="51"/>
        </w:numPr>
        <w:autoSpaceDE w:val="0"/>
        <w:autoSpaceDN w:val="0"/>
        <w:adjustRightInd w:val="0"/>
        <w:pPrChange w:id="169"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000000" w:rsidRDefault="00046BB5">
      <w:pPr>
        <w:pStyle w:val="ListParagraph"/>
        <w:numPr>
          <w:ilvl w:val="0"/>
          <w:numId w:val="51"/>
        </w:numPr>
        <w:autoSpaceDE w:val="0"/>
        <w:autoSpaceDN w:val="0"/>
        <w:adjustRightInd w:val="0"/>
        <w:pPrChange w:id="170"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000000" w:rsidRDefault="00046BB5">
      <w:pPr>
        <w:pStyle w:val="ListParagraph"/>
        <w:numPr>
          <w:ilvl w:val="0"/>
          <w:numId w:val="51"/>
        </w:numPr>
        <w:autoSpaceDE w:val="0"/>
        <w:autoSpaceDN w:val="0"/>
        <w:adjustRightInd w:val="0"/>
        <w:pPrChange w:id="171"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(Dequeue)</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000000" w:rsidRDefault="00046BB5">
      <w:pPr>
        <w:pStyle w:val="ListParagraph"/>
        <w:numPr>
          <w:ilvl w:val="0"/>
          <w:numId w:val="41"/>
        </w:numPr>
        <w:autoSpaceDE w:val="0"/>
        <w:autoSpaceDN w:val="0"/>
        <w:adjustRightInd w:val="0"/>
        <w:pPrChange w:id="172" w:author="Kenneth Kon" w:date="2015-03-10T15:53:00Z">
          <w:pPr>
            <w:pStyle w:val="ListParagraph"/>
            <w:numPr>
              <w:numId w:val="43"/>
            </w:numPr>
            <w:autoSpaceDE w:val="0"/>
            <w:autoSpaceDN w:val="0"/>
            <w:adjustRightInd w:val="0"/>
            <w:ind w:hanging="360"/>
          </w:pPr>
        </w:pPrChange>
      </w:pPr>
      <w:r w:rsidRPr="00610056">
        <w:t>Web page has been activated.</w:t>
      </w:r>
    </w:p>
    <w:p w:rsidR="00000000" w:rsidRDefault="00046BB5">
      <w:pPr>
        <w:pStyle w:val="ListParagraph"/>
        <w:numPr>
          <w:ilvl w:val="0"/>
          <w:numId w:val="41"/>
        </w:numPr>
        <w:autoSpaceDE w:val="0"/>
        <w:autoSpaceDN w:val="0"/>
        <w:adjustRightInd w:val="0"/>
        <w:pPrChange w:id="173"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000000" w:rsidRDefault="00046BB5">
      <w:pPr>
        <w:pStyle w:val="ListParagraph"/>
        <w:numPr>
          <w:ilvl w:val="0"/>
          <w:numId w:val="41"/>
        </w:numPr>
        <w:autoSpaceDE w:val="0"/>
        <w:autoSpaceDN w:val="0"/>
        <w:adjustRightInd w:val="0"/>
        <w:pPrChange w:id="174" w:author="Kenneth Kon" w:date="2015-03-10T15:53:00Z">
          <w:pPr>
            <w:pStyle w:val="ListParagraph"/>
            <w:numPr>
              <w:numId w:val="43"/>
            </w:numPr>
            <w:autoSpaceDE w:val="0"/>
            <w:autoSpaceDN w:val="0"/>
            <w:adjustRightInd w:val="0"/>
            <w:ind w:hanging="360"/>
          </w:pPr>
        </w:pPrChange>
      </w:pPr>
      <w:r w:rsidRPr="00610056">
        <w:t>User is on his/her account page.</w:t>
      </w:r>
    </w:p>
    <w:p w:rsidR="00000000" w:rsidRDefault="00046BB5">
      <w:pPr>
        <w:pStyle w:val="ListParagraph"/>
        <w:numPr>
          <w:ilvl w:val="0"/>
          <w:numId w:val="41"/>
        </w:numPr>
        <w:autoSpaceDE w:val="0"/>
        <w:autoSpaceDN w:val="0"/>
        <w:adjustRightInd w:val="0"/>
        <w:pPrChange w:id="175"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6"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MyAccount link from the home page, and the corresponding page is displayed.</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 xml:space="preserve">User shall continue when she/he has already decided which ride she/he wants to delete </w:t>
      </w:r>
      <w:r w:rsidRPr="00610056">
        <w:rPr>
          <w:color w:val="1A1A1A"/>
        </w:rPr>
        <w:lastRenderedPageBreak/>
        <w:t>(dequeue).</w:t>
      </w:r>
    </w:p>
    <w:p w:rsidR="00000000" w:rsidRDefault="00046BB5">
      <w:pPr>
        <w:pStyle w:val="ListParagraph"/>
        <w:numPr>
          <w:ilvl w:val="0"/>
          <w:numId w:val="52"/>
        </w:numPr>
        <w:autoSpaceDE w:val="0"/>
        <w:autoSpaceDN w:val="0"/>
        <w:adjustRightInd w:val="0"/>
        <w:pPrChange w:id="178" w:author="Kenneth Kon" w:date="2015-03-10T15:53:00Z">
          <w:pPr>
            <w:pStyle w:val="ListParagraph"/>
            <w:numPr>
              <w:numId w:val="55"/>
            </w:numPr>
            <w:autoSpaceDE w:val="0"/>
            <w:autoSpaceDN w:val="0"/>
            <w:adjustRightInd w:val="0"/>
            <w:ind w:hanging="360"/>
          </w:pPr>
        </w:pPrChange>
      </w:pPr>
      <w:r w:rsidRPr="00610056">
        <w:t>User shall continue by clicking the “X” symbol to dequeue from that specific ride.</w:t>
      </w:r>
    </w:p>
    <w:p w:rsidR="00000000" w:rsidRDefault="00046BB5">
      <w:pPr>
        <w:pStyle w:val="ListParagraph"/>
        <w:numPr>
          <w:ilvl w:val="0"/>
          <w:numId w:val="52"/>
        </w:numPr>
        <w:autoSpaceDE w:val="0"/>
        <w:autoSpaceDN w:val="0"/>
        <w:adjustRightInd w:val="0"/>
        <w:pPrChange w:id="179"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000000" w:rsidRDefault="00046BB5">
      <w:pPr>
        <w:pStyle w:val="ListParagraph"/>
        <w:numPr>
          <w:ilvl w:val="0"/>
          <w:numId w:val="52"/>
        </w:numPr>
        <w:autoSpaceDE w:val="0"/>
        <w:autoSpaceDN w:val="0"/>
        <w:adjustRightInd w:val="0"/>
        <w:pPrChange w:id="180"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000000" w:rsidRDefault="00046BB5">
      <w:pPr>
        <w:pStyle w:val="ListParagraph"/>
        <w:widowControl w:val="0"/>
        <w:numPr>
          <w:ilvl w:val="0"/>
          <w:numId w:val="52"/>
        </w:numPr>
        <w:autoSpaceDE w:val="0"/>
        <w:autoSpaceDN w:val="0"/>
        <w:adjustRightInd w:val="0"/>
        <w:spacing w:after="200" w:line="276" w:lineRule="auto"/>
        <w:rPr>
          <w:color w:val="1A1A1A"/>
        </w:rPr>
        <w:pPrChange w:id="181"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000000" w:rsidRDefault="00046BB5">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000000" w:rsidRDefault="00046BB5">
      <w:pPr>
        <w:widowControl w:val="0"/>
        <w:numPr>
          <w:ilvl w:val="0"/>
          <w:numId w:val="54"/>
        </w:numPr>
        <w:autoSpaceDE w:val="0"/>
        <w:autoSpaceDN w:val="0"/>
        <w:adjustRightInd w:val="0"/>
        <w:spacing w:after="0" w:line="240" w:lineRule="auto"/>
        <w:rPr>
          <w:color w:val="1A1A1A"/>
        </w:rPr>
        <w:pPrChange w:id="183"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r>
        <w:rPr>
          <w:color w:val="1A1A1A"/>
        </w:rPr>
        <w:t>dequeue user from ride when the time for that ride comes up, even if he/she have not select de “delete” option</w:t>
      </w:r>
      <w:r w:rsidRPr="00610056">
        <w:rPr>
          <w:color w:val="1A1A1A"/>
        </w:rPr>
        <w:t>.</w:t>
      </w:r>
    </w:p>
    <w:p w:rsidR="00000000" w:rsidRDefault="00046BB5">
      <w:pPr>
        <w:widowControl w:val="0"/>
        <w:numPr>
          <w:ilvl w:val="0"/>
          <w:numId w:val="54"/>
        </w:numPr>
        <w:autoSpaceDE w:val="0"/>
        <w:autoSpaceDN w:val="0"/>
        <w:adjustRightInd w:val="0"/>
        <w:spacing w:after="0" w:line="240" w:lineRule="auto"/>
        <w:rPr>
          <w:color w:val="1A1A1A"/>
        </w:rPr>
        <w:pPrChange w:id="184"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000000" w:rsidRDefault="00046BB5">
      <w:pPr>
        <w:widowControl w:val="0"/>
        <w:numPr>
          <w:ilvl w:val="0"/>
          <w:numId w:val="54"/>
        </w:numPr>
        <w:autoSpaceDE w:val="0"/>
        <w:autoSpaceDN w:val="0"/>
        <w:adjustRightInd w:val="0"/>
        <w:spacing w:after="0" w:line="240" w:lineRule="auto"/>
        <w:rPr>
          <w:color w:val="1A1A1A"/>
        </w:rPr>
        <w:pPrChange w:id="185"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User is deleted to UserQueue table.</w:t>
      </w:r>
    </w:p>
    <w:p w:rsidR="00000000" w:rsidRDefault="00046BB5">
      <w:pPr>
        <w:widowControl w:val="0"/>
        <w:numPr>
          <w:ilvl w:val="0"/>
          <w:numId w:val="54"/>
        </w:numPr>
        <w:autoSpaceDE w:val="0"/>
        <w:autoSpaceDN w:val="0"/>
        <w:adjustRightInd w:val="0"/>
        <w:spacing w:after="0" w:line="240" w:lineRule="auto"/>
        <w:rPr>
          <w:color w:val="1A1A1A"/>
        </w:rPr>
        <w:pPrChange w:id="186"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000000" w:rsidRDefault="00046BB5">
      <w:pPr>
        <w:pStyle w:val="ListParagraph"/>
        <w:widowControl w:val="0"/>
        <w:numPr>
          <w:ilvl w:val="0"/>
          <w:numId w:val="53"/>
        </w:numPr>
        <w:autoSpaceDE w:val="0"/>
        <w:autoSpaceDN w:val="0"/>
        <w:adjustRightInd w:val="0"/>
        <w:rPr>
          <w:color w:val="1A1A1A"/>
        </w:rPr>
        <w:pPrChange w:id="187"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000000" w:rsidRDefault="00046BB5">
      <w:pPr>
        <w:pStyle w:val="ListParagraph"/>
        <w:numPr>
          <w:ilvl w:val="0"/>
          <w:numId w:val="53"/>
        </w:numPr>
        <w:autoSpaceDE w:val="0"/>
        <w:autoSpaceDN w:val="0"/>
        <w:adjustRightInd w:val="0"/>
        <w:pPrChange w:id="188"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lastRenderedPageBreak/>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MyAccount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00000" w:rsidRDefault="00046BB5">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00000" w:rsidRDefault="00046BB5">
      <w:pPr>
        <w:pStyle w:val="ListParagraph"/>
        <w:widowControl w:val="0"/>
        <w:numPr>
          <w:ilvl w:val="0"/>
          <w:numId w:val="55"/>
        </w:numPr>
        <w:autoSpaceDE w:val="0"/>
        <w:autoSpaceDN w:val="0"/>
        <w:adjustRightInd w:val="0"/>
        <w:spacing w:after="200" w:line="276" w:lineRule="auto"/>
        <w:rPr>
          <w:color w:val="1A1A1A"/>
        </w:rPr>
        <w:pPrChange w:id="190"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000000" w:rsidRDefault="00046BB5">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00000" w:rsidRDefault="00046BB5">
      <w:pPr>
        <w:pStyle w:val="ListParagraph"/>
        <w:numPr>
          <w:ilvl w:val="0"/>
          <w:numId w:val="55"/>
        </w:numPr>
        <w:autoSpaceDE w:val="0"/>
        <w:autoSpaceDN w:val="0"/>
        <w:adjustRightInd w:val="0"/>
        <w:spacing w:after="200" w:line="276" w:lineRule="auto"/>
        <w:rPr>
          <w:color w:val="1A1A1A"/>
        </w:rPr>
        <w:pPrChange w:id="192"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00000" w:rsidRDefault="00046BB5">
      <w:pPr>
        <w:pStyle w:val="ListParagraph"/>
        <w:numPr>
          <w:ilvl w:val="0"/>
          <w:numId w:val="55"/>
        </w:numPr>
        <w:autoSpaceDE w:val="0"/>
        <w:autoSpaceDN w:val="0"/>
        <w:adjustRightInd w:val="0"/>
        <w:spacing w:after="200" w:line="276" w:lineRule="auto"/>
        <w:rPr>
          <w:color w:val="1A1A1A"/>
        </w:rPr>
        <w:pPrChange w:id="193"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00000" w:rsidRDefault="00046BB5">
      <w:pPr>
        <w:pStyle w:val="ListParagraph"/>
        <w:numPr>
          <w:ilvl w:val="0"/>
          <w:numId w:val="55"/>
        </w:numPr>
        <w:autoSpaceDE w:val="0"/>
        <w:autoSpaceDN w:val="0"/>
        <w:adjustRightInd w:val="0"/>
        <w:spacing w:after="200" w:line="276" w:lineRule="auto"/>
        <w:rPr>
          <w:color w:val="1A1A1A"/>
        </w:rPr>
        <w:pPrChange w:id="194"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00000" w:rsidRDefault="00046BB5">
      <w:pPr>
        <w:pStyle w:val="ListParagraph"/>
        <w:numPr>
          <w:ilvl w:val="0"/>
          <w:numId w:val="55"/>
        </w:numPr>
        <w:autoSpaceDE w:val="0"/>
        <w:autoSpaceDN w:val="0"/>
        <w:adjustRightInd w:val="0"/>
        <w:spacing w:after="200" w:line="276" w:lineRule="auto"/>
        <w:rPr>
          <w:color w:val="1A1A1A"/>
        </w:rPr>
        <w:pPrChange w:id="19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00000" w:rsidRDefault="00046BB5">
      <w:pPr>
        <w:pStyle w:val="ListParagraph"/>
        <w:widowControl w:val="0"/>
        <w:numPr>
          <w:ilvl w:val="0"/>
          <w:numId w:val="56"/>
        </w:numPr>
        <w:autoSpaceDE w:val="0"/>
        <w:autoSpaceDN w:val="0"/>
        <w:adjustRightInd w:val="0"/>
        <w:spacing w:after="200" w:line="276" w:lineRule="auto"/>
        <w:rPr>
          <w:color w:val="1A1A1A"/>
        </w:rPr>
        <w:pPrChange w:id="196"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42"/>
        </w:numPr>
        <w:autoSpaceDE w:val="0"/>
        <w:autoSpaceDN w:val="0"/>
        <w:adjustRightInd w:val="0"/>
        <w:spacing w:after="200" w:line="276" w:lineRule="auto"/>
        <w:pPrChange w:id="197"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000000" w:rsidRDefault="00046BB5">
      <w:pPr>
        <w:pStyle w:val="ListParagraph"/>
        <w:numPr>
          <w:ilvl w:val="0"/>
          <w:numId w:val="42"/>
        </w:numPr>
        <w:autoSpaceDE w:val="0"/>
        <w:autoSpaceDN w:val="0"/>
        <w:adjustRightInd w:val="0"/>
        <w:spacing w:after="200" w:line="276" w:lineRule="auto"/>
        <w:pPrChange w:id="198"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000000" w:rsidRDefault="00046BB5">
      <w:pPr>
        <w:pStyle w:val="ListParagraph"/>
        <w:numPr>
          <w:ilvl w:val="0"/>
          <w:numId w:val="42"/>
        </w:numPr>
        <w:autoSpaceDE w:val="0"/>
        <w:autoSpaceDN w:val="0"/>
        <w:adjustRightInd w:val="0"/>
        <w:spacing w:after="200" w:line="276" w:lineRule="auto"/>
        <w:pPrChange w:id="199"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200"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201"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202"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000000" w:rsidRDefault="00046BB5">
      <w:pPr>
        <w:pStyle w:val="ListParagraph"/>
        <w:widowControl w:val="0"/>
        <w:numPr>
          <w:ilvl w:val="0"/>
          <w:numId w:val="43"/>
        </w:numPr>
        <w:autoSpaceDE w:val="0"/>
        <w:autoSpaceDN w:val="0"/>
        <w:adjustRightInd w:val="0"/>
        <w:spacing w:after="200" w:line="276" w:lineRule="auto"/>
        <w:rPr>
          <w:color w:val="1A1A1A"/>
        </w:rPr>
        <w:pPrChange w:id="203"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000000" w:rsidRDefault="00046BB5">
      <w:pPr>
        <w:pStyle w:val="ListParagraph"/>
        <w:widowControl w:val="0"/>
        <w:numPr>
          <w:ilvl w:val="0"/>
          <w:numId w:val="44"/>
        </w:numPr>
        <w:autoSpaceDE w:val="0"/>
        <w:autoSpaceDN w:val="0"/>
        <w:adjustRightInd w:val="0"/>
        <w:spacing w:after="200" w:line="276" w:lineRule="auto"/>
        <w:rPr>
          <w:color w:val="1A1A1A"/>
        </w:rPr>
        <w:pPrChange w:id="204"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lastRenderedPageBreak/>
        <w:t>Alternative Courses of Action:</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5"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In step 2 of the Description section the user has the option to cancel their ride from their account page.</w:t>
      </w:r>
    </w:p>
    <w:p w:rsidR="00000000" w:rsidRDefault="00046BB5">
      <w:pPr>
        <w:pStyle w:val="ListParagraph"/>
        <w:widowControl w:val="0"/>
        <w:numPr>
          <w:ilvl w:val="0"/>
          <w:numId w:val="45"/>
        </w:numPr>
        <w:autoSpaceDE w:val="0"/>
        <w:autoSpaceDN w:val="0"/>
        <w:adjustRightInd w:val="0"/>
        <w:spacing w:after="200" w:line="276" w:lineRule="auto"/>
        <w:rPr>
          <w:color w:val="1A1A1A"/>
        </w:rPr>
        <w:pPrChange w:id="206"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the </w:t>
      </w:r>
      <w:r>
        <w:rPr>
          <w:color w:val="1A1A1A"/>
        </w:rPr>
        <w:t>could not create a job and send the notification</w:t>
      </w:r>
      <w:r w:rsidRPr="006E078E">
        <w:rPr>
          <w:color w:val="1A1A1A"/>
        </w:rPr>
        <w:t>.</w:t>
      </w:r>
    </w:p>
    <w:p w:rsidR="00000000" w:rsidRDefault="00046BB5">
      <w:pPr>
        <w:pStyle w:val="ListParagraph"/>
        <w:numPr>
          <w:ilvl w:val="0"/>
          <w:numId w:val="45"/>
        </w:numPr>
        <w:autoSpaceDE w:val="0"/>
        <w:autoSpaceDN w:val="0"/>
        <w:adjustRightInd w:val="0"/>
        <w:spacing w:after="200" w:line="276" w:lineRule="auto"/>
        <w:pPrChange w:id="207"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8"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000000" w:rsidRDefault="00046BB5">
      <w:pPr>
        <w:pStyle w:val="ListParagraph"/>
        <w:widowControl w:val="0"/>
        <w:numPr>
          <w:ilvl w:val="0"/>
          <w:numId w:val="46"/>
        </w:numPr>
        <w:autoSpaceDE w:val="0"/>
        <w:autoSpaceDN w:val="0"/>
        <w:adjustRightInd w:val="0"/>
        <w:spacing w:after="200" w:line="276" w:lineRule="auto"/>
        <w:rPr>
          <w:color w:val="1A1A1A"/>
        </w:rPr>
        <w:pPrChange w:id="209"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Star-Stop Jobs to Send Notifications and Dequeue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00000" w:rsidRDefault="00046BB5">
      <w:pPr>
        <w:pStyle w:val="ListParagraph"/>
        <w:numPr>
          <w:ilvl w:val="0"/>
          <w:numId w:val="57"/>
        </w:numPr>
        <w:autoSpaceDE w:val="0"/>
        <w:autoSpaceDN w:val="0"/>
        <w:adjustRightInd w:val="0"/>
        <w:spacing w:after="200" w:line="276" w:lineRule="auto"/>
        <w:pPrChange w:id="210"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type the appropriate URL path with the right command to start the scheduler jobs that will send the notification first and then dequeue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system creates the appropriate jobs and execute in in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users account once they are dequeue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to dequeue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11"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12"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13"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4"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when users dequeue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r>
        <w:rPr>
          <w:b/>
          <w:bCs/>
        </w:rPr>
        <w:t>AddQueue</w:t>
      </w:r>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dequeuing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DeQueue </w:t>
      </w:r>
    </w:p>
    <w:p w:rsidR="00046BB5" w:rsidRPr="006E078E" w:rsidRDefault="00046BB5" w:rsidP="00046BB5">
      <w:pPr>
        <w:widowControl w:val="0"/>
        <w:autoSpaceDE w:val="0"/>
        <w:autoSpaceDN w:val="0"/>
        <w:adjustRightInd w:val="0"/>
        <w:rPr>
          <w:color w:val="1A1A1A"/>
        </w:rPr>
      </w:pPr>
      <w:r w:rsidRPr="006E078E">
        <w:rPr>
          <w:b/>
          <w:bCs/>
          <w:color w:val="1A1A1A"/>
        </w:rPr>
        <w:lastRenderedPageBreak/>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VQ17 – Visitor DeQueue</w:t>
      </w:r>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Dequeue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MyAccount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5"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6" w:author="Kenneth Kon" w:date="2015-03-13T14:44:00Z"/>
          <w:b/>
        </w:rPr>
      </w:pPr>
      <w:r>
        <w:rPr>
          <w:i/>
        </w:rPr>
        <w:t xml:space="preserve">Use Case ID: </w:t>
      </w:r>
      <w:r>
        <w:rPr>
          <w:b/>
        </w:rPr>
        <w:t xml:space="preserve">VQ18 – </w:t>
      </w:r>
      <w:del w:id="217" w:author="Kenneth Kon" w:date="2015-03-13T14:44:00Z">
        <w:r w:rsidDel="00FA049C">
          <w:rPr>
            <w:b/>
          </w:rPr>
          <w:delText>Simulate Queue for admin: Add Multiple Visitors to Rides</w:delText>
        </w:r>
      </w:del>
      <w:ins w:id="218" w:author="Kenneth Kon" w:date="2015-03-13T14:44:00Z">
        <w:r w:rsidR="001136E0">
          <w:rPr>
            <w:b/>
          </w:rPr>
          <w:t xml:space="preserve">Simulate </w:t>
        </w:r>
      </w:ins>
      <w:ins w:id="219" w:author="Kenneth Kon" w:date="2015-03-13T14:45:00Z">
        <w:r w:rsidR="001136E0">
          <w:rPr>
            <w:b/>
          </w:rPr>
          <w:t>A</w:t>
        </w:r>
      </w:ins>
      <w:ins w:id="220" w:author="Kenneth Kon" w:date="2015-03-13T14:44:00Z">
        <w:r w:rsidR="001136E0">
          <w:rPr>
            <w:b/>
          </w:rPr>
          <w:t>dd</w:t>
        </w:r>
      </w:ins>
      <w:ins w:id="221" w:author="Kenneth Kon" w:date="2015-03-23T12:35:00Z">
        <w:r w:rsidR="00464399">
          <w:rPr>
            <w:b/>
          </w:rPr>
          <w:t xml:space="preserve"> Visitors to</w:t>
        </w:r>
      </w:ins>
      <w:ins w:id="222" w:author="Kenneth Kon" w:date="2015-03-13T14:44:00Z">
        <w:r w:rsidR="001136E0">
          <w:rPr>
            <w:b/>
          </w:rPr>
          <w:t xml:space="preserve"> </w:t>
        </w:r>
      </w:ins>
      <w:ins w:id="223" w:author="Kenneth Kon" w:date="2015-03-13T14:45:00Z">
        <w:r w:rsidR="001136E0">
          <w:rPr>
            <w:b/>
          </w:rPr>
          <w:t>R</w:t>
        </w:r>
      </w:ins>
      <w:ins w:id="224"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5" w:author="Kenneth Kon" w:date="2015-03-16T19:35:00Z"/>
          <w:rFonts w:ascii="Arial" w:eastAsia="Times New Roman" w:hAnsi="Arial" w:cs="Arial"/>
          <w:color w:val="000000"/>
          <w:sz w:val="18"/>
          <w:szCs w:val="18"/>
        </w:rPr>
      </w:pPr>
      <w:r>
        <w:rPr>
          <w:i/>
        </w:rPr>
        <w:t>Descriptions:</w:t>
      </w:r>
      <w:r>
        <w:t xml:space="preserve"> </w:t>
      </w:r>
      <w:del w:id="226" w:author="Kenneth Kon" w:date="2015-03-13T14:44:00Z">
        <w:r w:rsidDel="00BF40BC">
          <w:delText xml:space="preserve">Admin has ability to add multiple users (value defined by the admin) for particular rides from the Admin ride interface. </w:delText>
        </w:r>
      </w:del>
      <w:ins w:id="227" w:author="Kenneth Kon" w:date="2015-03-13T14:44:00Z">
        <w:r w:rsidR="00BF40BC">
          <w:t xml:space="preserve"> </w:t>
        </w:r>
      </w:ins>
      <w:ins w:id="228"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9" w:author="Kenneth Kon" w:date="2015-03-13T14:44:00Z"/>
        </w:rPr>
      </w:pPr>
    </w:p>
    <w:p w:rsidR="00BF40BC" w:rsidRDefault="00BF40BC" w:rsidP="007B43A2">
      <w:pPr>
        <w:pStyle w:val="normal0"/>
      </w:pPr>
    </w:p>
    <w:p w:rsidR="007B43A2" w:rsidRDefault="007B43A2" w:rsidP="007B43A2">
      <w:pPr>
        <w:pStyle w:val="normal0"/>
        <w:rPr>
          <w:ins w:id="230" w:author="Kenneth Kon" w:date="2015-03-13T14:44:00Z"/>
        </w:rPr>
      </w:pPr>
      <w:r>
        <w:rPr>
          <w:i/>
        </w:rPr>
        <w:t>User Story:</w:t>
      </w:r>
      <w:r>
        <w:t xml:space="preserve"> #111 </w:t>
      </w:r>
      <w:ins w:id="231" w:author="Kenneth Kon" w:date="2015-03-23T12:35:00Z">
        <w:r w:rsidR="00464399">
          <w:rPr>
            <w:b/>
          </w:rPr>
          <w:t>Simulate Add Visitors to Rides</w:t>
        </w:r>
      </w:ins>
      <w:del w:id="232"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33" w:author="Kenneth Kon" w:date="2015-03-13T14:44:00Z"/>
        </w:rPr>
      </w:pPr>
      <w:r>
        <w:rPr>
          <w:i/>
        </w:rPr>
        <w:t xml:space="preserve">Actors: </w:t>
      </w:r>
      <w:del w:id="234"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5" w:author="Kenneth Kon" w:date="2015-03-13T15:14:00Z">
        <w:r w:rsidDel="00D565C5">
          <w:rPr>
            <w:rFonts w:ascii="Times New Roman" w:eastAsia="Times New Roman" w:hAnsi="Times New Roman" w:cs="Times New Roman"/>
            <w:color w:val="1A1A1A"/>
          </w:rPr>
          <w:delText>admin ride tab</w:delText>
        </w:r>
      </w:del>
      <w:ins w:id="236"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37" w:author="Kenneth Kon" w:date="2015-03-13T15:14:00Z">
        <w:r w:rsidR="00D565C5">
          <w:rPr>
            <w:rFonts w:ascii="Times New Roman" w:eastAsia="Times New Roman" w:hAnsi="Times New Roman" w:cs="Times New Roman"/>
            <w:color w:val="1A1A1A"/>
          </w:rPr>
          <w:t xml:space="preserve"> the admin tab</w:t>
        </w:r>
      </w:ins>
      <w:ins w:id="238" w:author="Kenneth Kon" w:date="2015-03-19T21:06:00Z">
        <w:r w:rsidR="00670473">
          <w:rPr>
            <w:rFonts w:ascii="Times New Roman" w:eastAsia="Times New Roman" w:hAnsi="Times New Roman" w:cs="Times New Roman"/>
            <w:color w:val="1A1A1A"/>
          </w:rPr>
          <w:t xml:space="preserve"> in the hom</w:t>
        </w:r>
      </w:ins>
      <w:ins w:id="239" w:author="Kenneth Kon" w:date="2015-03-21T15:19:00Z">
        <w:r w:rsidR="0040457A">
          <w:rPr>
            <w:rFonts w:ascii="Times New Roman" w:eastAsia="Times New Roman" w:hAnsi="Times New Roman" w:cs="Times New Roman"/>
            <w:color w:val="1A1A1A"/>
          </w:rPr>
          <w:t>e</w:t>
        </w:r>
      </w:ins>
      <w:ins w:id="240"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41" w:author="Kenneth Kon" w:date="2015-03-23T11:57:00Z">
        <w:r w:rsidR="008E4A68" w:rsidRPr="008E4A68">
          <w:rPr>
            <w:rFonts w:ascii="Times New Roman" w:eastAsia="Times New Roman" w:hAnsi="Times New Roman" w:cs="Times New Roman"/>
            <w:color w:val="1A1A1A"/>
            <w:rPrChange w:id="242"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43"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4"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5"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6" w:author="Kenneth Kon" w:date="2015-03-13T15:15:00Z">
        <w:r w:rsidR="002439CD">
          <w:rPr>
            <w:rFonts w:ascii="Times New Roman" w:eastAsia="Times New Roman" w:hAnsi="Times New Roman" w:cs="Times New Roman"/>
            <w:color w:val="1A1A1A"/>
          </w:rPr>
          <w:t xml:space="preserve"> </w:t>
        </w:r>
      </w:ins>
      <w:ins w:id="247" w:author="Kenneth Kon" w:date="2015-03-23T11:59:00Z">
        <w:r w:rsidR="002439CD">
          <w:rPr>
            <w:rFonts w:ascii="Times New Roman" w:eastAsia="Times New Roman" w:hAnsi="Times New Roman" w:cs="Times New Roman"/>
            <w:color w:val="1A1A1A"/>
          </w:rPr>
          <w:t xml:space="preserve">The actor </w:t>
        </w:r>
      </w:ins>
      <w:ins w:id="248"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49" w:author="Kenneth Kon" w:date="2015-03-19T20:56:00Z"/>
          <w:rFonts w:ascii="Times New Roman" w:eastAsia="Times New Roman" w:hAnsi="Times New Roman" w:cs="Times New Roman"/>
          <w:color w:val="1A1A1A"/>
        </w:rPr>
      </w:pPr>
      <w:ins w:id="250" w:author="Kenneth Kon" w:date="2015-03-13T15:15:00Z">
        <w:r>
          <w:rPr>
            <w:rFonts w:ascii="Times New Roman" w:eastAsia="Times New Roman" w:hAnsi="Times New Roman" w:cs="Times New Roman"/>
            <w:color w:val="1A1A1A"/>
          </w:rPr>
          <w:t>4.</w:t>
        </w:r>
      </w:ins>
      <w:ins w:id="251" w:author="Kenneth Kon" w:date="2015-03-13T15:16:00Z">
        <w:r>
          <w:rPr>
            <w:rFonts w:ascii="Times New Roman" w:eastAsia="Times New Roman" w:hAnsi="Times New Roman" w:cs="Times New Roman"/>
            <w:color w:val="1A1A1A"/>
          </w:rPr>
          <w:t xml:space="preserve"> </w:t>
        </w:r>
      </w:ins>
      <w:ins w:id="252" w:author="Kenneth Kon" w:date="2015-03-23T12:02:00Z">
        <w:r w:rsidR="002439CD">
          <w:rPr>
            <w:rFonts w:ascii="Times New Roman" w:eastAsia="Times New Roman" w:hAnsi="Times New Roman" w:cs="Times New Roman"/>
            <w:color w:val="1A1A1A"/>
          </w:rPr>
          <w:t xml:space="preserve">The system will display the </w:t>
        </w:r>
      </w:ins>
      <w:ins w:id="253" w:author="Kenneth Kon" w:date="2015-03-13T15:16:00Z">
        <w:r>
          <w:rPr>
            <w:rFonts w:ascii="Times New Roman" w:eastAsia="Times New Roman" w:hAnsi="Times New Roman" w:cs="Times New Roman"/>
            <w:color w:val="1A1A1A"/>
          </w:rPr>
          <w:t>Add Records to Ride window</w:t>
        </w:r>
      </w:ins>
      <w:ins w:id="254" w:author="Kenneth Kon" w:date="2015-03-19T21:00:00Z">
        <w:r w:rsidR="00C17858">
          <w:rPr>
            <w:rFonts w:ascii="Times New Roman" w:eastAsia="Times New Roman" w:hAnsi="Times New Roman" w:cs="Times New Roman"/>
            <w:color w:val="1A1A1A"/>
          </w:rPr>
          <w:t xml:space="preserve"> will open</w:t>
        </w:r>
      </w:ins>
      <w:ins w:id="255" w:author="Kenneth Kon" w:date="2015-03-19T21:01:00Z">
        <w:r w:rsidR="00C17858">
          <w:rPr>
            <w:rFonts w:ascii="Times New Roman" w:eastAsia="Times New Roman" w:hAnsi="Times New Roman" w:cs="Times New Roman"/>
            <w:color w:val="1A1A1A"/>
          </w:rPr>
          <w:t xml:space="preserve"> where the</w:t>
        </w:r>
      </w:ins>
      <w:ins w:id="256"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57" w:author="Kenneth Kon" w:date="2015-03-19T20:56:00Z">
        <w:r>
          <w:rPr>
            <w:rFonts w:ascii="Times New Roman" w:eastAsia="Times New Roman" w:hAnsi="Times New Roman" w:cs="Times New Roman"/>
            <w:color w:val="1A1A1A"/>
          </w:rPr>
          <w:t xml:space="preserve">5. </w:t>
        </w:r>
      </w:ins>
      <w:ins w:id="258" w:author="Kenneth Kon" w:date="2015-03-23T12:02:00Z">
        <w:r w:rsidR="002439CD">
          <w:rPr>
            <w:rFonts w:ascii="Times New Roman" w:eastAsia="Times New Roman" w:hAnsi="Times New Roman" w:cs="Times New Roman"/>
            <w:color w:val="1A1A1A"/>
          </w:rPr>
          <w:t>The</w:t>
        </w:r>
      </w:ins>
      <w:ins w:id="259"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60" w:author="Kenneth Kon" w:date="2015-03-19T20:57:00Z"/>
        </w:rPr>
      </w:pPr>
      <w:ins w:id="261" w:author="Kenneth Kon" w:date="2015-03-19T20:55:00Z">
        <w:r>
          <w:rPr>
            <w:rFonts w:ascii="Times New Roman" w:eastAsia="Times New Roman" w:hAnsi="Times New Roman" w:cs="Times New Roman"/>
            <w:color w:val="1A1A1A"/>
          </w:rPr>
          <w:t>6</w:t>
        </w:r>
      </w:ins>
      <w:del w:id="262"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63"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4"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5"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lastRenderedPageBreak/>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6"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67" w:author="Kenneth Kon" w:date="2015-03-13T14:53:00Z">
        <w:r>
          <w:rPr>
            <w:rFonts w:ascii="Times New Roman" w:eastAsia="Times New Roman" w:hAnsi="Times New Roman" w:cs="Times New Roman"/>
            <w:color w:val="1A1A1A"/>
          </w:rPr>
          <w:t>4.    Admin cannot add more then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68" w:author="Kenneth Kon" w:date="2015-03-16T15:10:00Z"/>
        </w:rPr>
      </w:pPr>
      <w:r>
        <w:rPr>
          <w:i/>
          <w:color w:val="1A1A1A"/>
        </w:rPr>
        <w:t>Related Uses case:</w:t>
      </w:r>
      <w:r>
        <w:rPr>
          <w:b/>
        </w:rPr>
        <w:t xml:space="preserve"> VQ19 – </w:t>
      </w:r>
      <w:del w:id="269" w:author="Kenneth Kon" w:date="2015-03-16T15:10:00Z">
        <w:r w:rsidDel="00DC1B9A">
          <w:rPr>
            <w:b/>
          </w:rPr>
          <w:delText>Simulate Queue for Admin: Dequeue Rides</w:delText>
        </w:r>
      </w:del>
    </w:p>
    <w:p w:rsidR="007B43A2" w:rsidRDefault="007B43A2" w:rsidP="00DC1B9A">
      <w:pPr>
        <w:pStyle w:val="normal0"/>
      </w:pPr>
      <w:del w:id="270" w:author="Kenneth Kon" w:date="2015-03-16T15:10:00Z">
        <w:r w:rsidDel="00DC1B9A">
          <w:rPr>
            <w:b/>
            <w:color w:val="1A1A1A"/>
          </w:rPr>
          <w:delText>Special Requirements:</w:delText>
        </w:r>
      </w:del>
      <w:ins w:id="271" w:author="Kenneth Kon" w:date="2015-03-16T15:10:00Z">
        <w:r w:rsidR="00DC1B9A">
          <w:rPr>
            <w:b/>
            <w:color w:val="1A1A1A"/>
          </w:rPr>
          <w:t xml:space="preserve"> Simulate Dequeue</w:t>
        </w:r>
      </w:ins>
      <w:ins w:id="272" w:author="Kenneth Kon" w:date="2015-03-23T13:44:00Z">
        <w:r w:rsidR="004E2922">
          <w:rPr>
            <w:b/>
            <w:color w:val="1A1A1A"/>
          </w:rPr>
          <w:t xml:space="preserve"> Vistors from</w:t>
        </w:r>
      </w:ins>
      <w:ins w:id="273"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4" w:author="Kenneth Kon" w:date="2015-03-16T15:10:00Z"/>
        </w:rPr>
      </w:pPr>
      <w:r>
        <w:rPr>
          <w:i/>
        </w:rPr>
        <w:t xml:space="preserve">Use Case ID: </w:t>
      </w:r>
      <w:r>
        <w:rPr>
          <w:b/>
        </w:rPr>
        <w:t>VQ19 –</w:t>
      </w:r>
      <w:del w:id="275" w:author="Kenneth Kon" w:date="2015-03-16T15:10:00Z">
        <w:r w:rsidDel="00023DAF">
          <w:rPr>
            <w:b/>
          </w:rPr>
          <w:delText xml:space="preserve"> Simulate Queue for Admin: Dequeue Rides</w:delText>
        </w:r>
      </w:del>
      <w:ins w:id="276" w:author="Kenneth Kon" w:date="2015-03-16T15:10:00Z">
        <w:r w:rsidR="00023DAF">
          <w:rPr>
            <w:b/>
          </w:rPr>
          <w:t xml:space="preserve"> </w:t>
        </w:r>
        <w:r w:rsidR="00023DAF">
          <w:rPr>
            <w:b/>
            <w:color w:val="1A1A1A"/>
          </w:rPr>
          <w:t xml:space="preserve">Simulate Dequeue </w:t>
        </w:r>
      </w:ins>
      <w:ins w:id="277" w:author="Kenneth Kon" w:date="2015-03-23T13:45:00Z">
        <w:r w:rsidR="001F388C">
          <w:rPr>
            <w:b/>
            <w:color w:val="1A1A1A"/>
          </w:rPr>
          <w:t xml:space="preserve">Visitors from </w:t>
        </w:r>
      </w:ins>
      <w:ins w:id="278" w:author="Kenneth Kon" w:date="2015-03-16T15:10:00Z">
        <w:r w:rsidR="00023DAF">
          <w:rPr>
            <w:b/>
            <w:color w:val="1A1A1A"/>
          </w:rPr>
          <w:t>Rides</w:t>
        </w:r>
      </w:ins>
    </w:p>
    <w:p w:rsidR="007B43A2" w:rsidRDefault="007B43A2" w:rsidP="007B43A2">
      <w:pPr>
        <w:pStyle w:val="normal0"/>
      </w:pPr>
      <w:r>
        <w:rPr>
          <w:i/>
        </w:rPr>
        <w:t>Descriptions:</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lastRenderedPageBreak/>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79" w:author="Kenneth Kon" w:date="2015-03-13T14:45:00Z"/>
        </w:rPr>
      </w:pPr>
      <w:r>
        <w:rPr>
          <w:i/>
          <w:color w:val="1A1A1A"/>
        </w:rPr>
        <w:t>Related Uses case:</w:t>
      </w:r>
      <w:r>
        <w:rPr>
          <w:b/>
        </w:rPr>
        <w:t xml:space="preserve"> VQ1</w:t>
      </w:r>
      <w:ins w:id="280" w:author="Kenneth Kon" w:date="2015-03-13T14:45:00Z">
        <w:r w:rsidR="001136E0">
          <w:rPr>
            <w:b/>
          </w:rPr>
          <w:t>8</w:t>
        </w:r>
      </w:ins>
      <w:del w:id="281" w:author="Kenneth Kon" w:date="2015-03-13T14:45:00Z">
        <w:r w:rsidDel="001136E0">
          <w:rPr>
            <w:b/>
          </w:rPr>
          <w:delText>7</w:delText>
        </w:r>
      </w:del>
      <w:r>
        <w:rPr>
          <w:b/>
        </w:rPr>
        <w:t xml:space="preserve"> – </w:t>
      </w:r>
      <w:del w:id="282" w:author="Kenneth Kon" w:date="2015-03-13T14:45:00Z">
        <w:r w:rsidDel="001136E0">
          <w:rPr>
            <w:b/>
          </w:rPr>
          <w:delText>Simulate Queue for admin: Add Multiple Visitors to Rides</w:delText>
        </w:r>
      </w:del>
    </w:p>
    <w:p w:rsidR="007B43A2" w:rsidRDefault="007B43A2" w:rsidP="001136E0">
      <w:pPr>
        <w:pStyle w:val="normal0"/>
      </w:pPr>
      <w:del w:id="283" w:author="Kenneth Kon" w:date="2015-03-13T14:45:00Z">
        <w:r w:rsidDel="001136E0">
          <w:rPr>
            <w:b/>
            <w:color w:val="1A1A1A"/>
          </w:rPr>
          <w:delText>Special Requirements:</w:delText>
        </w:r>
      </w:del>
      <w:ins w:id="284" w:author="Kenneth Kon" w:date="2015-03-13T14:45:00Z">
        <w:r w:rsidR="001136E0">
          <w:rPr>
            <w:b/>
          </w:rPr>
          <w:t xml:space="preserve">Simulate Add </w:t>
        </w:r>
      </w:ins>
      <w:ins w:id="285" w:author="Kenneth Kon" w:date="2015-03-23T13:44:00Z">
        <w:r w:rsidR="000D6CA9">
          <w:rPr>
            <w:b/>
          </w:rPr>
          <w:t xml:space="preserve">Visitors to </w:t>
        </w:r>
      </w:ins>
      <w:ins w:id="286" w:author="Kenneth Kon" w:date="2015-03-13T14:45:00Z">
        <w:r w:rsidR="001136E0">
          <w:rPr>
            <w:b/>
          </w:rPr>
          <w:t>Ride</w:t>
        </w:r>
      </w:ins>
      <w:ins w:id="287" w:author="Kenneth Kon" w:date="2015-03-23T13:44:00Z">
        <w:r w:rsidR="000D6CA9">
          <w:rPr>
            <w:b/>
          </w:rPr>
          <w:t>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ins w:id="288" w:author="Kenneth Kon" w:date="2015-03-27T12:44:00Z"/>
          <w:b/>
        </w:rPr>
      </w:pPr>
      <w:r>
        <w:rPr>
          <w:b/>
        </w:rPr>
        <w:t>***********************************************************************</w:t>
      </w:r>
    </w:p>
    <w:p w:rsidR="000B3422" w:rsidRDefault="000B3422" w:rsidP="007B43A2">
      <w:pPr>
        <w:pStyle w:val="normal0"/>
        <w:rPr>
          <w:ins w:id="289" w:author="Kenneth Kon" w:date="2015-03-27T12:44:00Z"/>
          <w:b/>
        </w:rPr>
      </w:pPr>
    </w:p>
    <w:p w:rsidR="000B3422" w:rsidRDefault="000B3422" w:rsidP="000B3422">
      <w:pPr>
        <w:autoSpaceDE w:val="0"/>
        <w:autoSpaceDN w:val="0"/>
        <w:adjustRightInd w:val="0"/>
        <w:rPr>
          <w:ins w:id="290" w:author="Kenneth Kon" w:date="2015-03-27T12:44:00Z"/>
          <w:b/>
          <w:bCs/>
        </w:rPr>
      </w:pPr>
      <w:ins w:id="291" w:author="Kenneth Kon" w:date="2015-03-27T12:44:00Z">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ins>
    </w:p>
    <w:p w:rsidR="003D4ADD" w:rsidRDefault="000B3422" w:rsidP="003D4ADD">
      <w:pPr>
        <w:spacing w:after="0" w:line="240" w:lineRule="auto"/>
        <w:rPr>
          <w:ins w:id="292" w:author="Kenneth Kon" w:date="2015-04-02T13:59:00Z"/>
          <w:rFonts w:ascii="Arial" w:eastAsia="Times New Roman" w:hAnsi="Arial" w:cs="Arial"/>
          <w:color w:val="000000"/>
          <w:sz w:val="20"/>
          <w:szCs w:val="20"/>
        </w:rPr>
      </w:pPr>
      <w:ins w:id="293" w:author="Kenneth Kon" w:date="2015-03-27T12:44: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294" w:author="Kenneth Kon" w:date="2015-04-02T13:59:00Z">
        <w:r w:rsidR="003D4ADD" w:rsidRPr="003D4ADD">
          <w:rPr>
            <w:rFonts w:ascii="Arial" w:eastAsia="Times New Roman" w:hAnsi="Arial" w:cs="Arial"/>
            <w:color w:val="000000"/>
            <w:sz w:val="20"/>
            <w:szCs w:val="20"/>
          </w:rPr>
          <w:t>As an user and admin, I should be able to see that the wait time for the rides that I am queued up to change  depending on how many visitors is queued up in front of me.</w:t>
        </w:r>
      </w:ins>
    </w:p>
    <w:p w:rsidR="000B3422" w:rsidRDefault="000B3422" w:rsidP="003D4ADD">
      <w:pPr>
        <w:spacing w:after="0" w:line="240" w:lineRule="auto"/>
        <w:rPr>
          <w:ins w:id="295" w:author="Kenneth Kon" w:date="2015-04-02T14:03:00Z"/>
          <w:rFonts w:ascii="Arial" w:eastAsia="Times New Roman" w:hAnsi="Arial" w:cs="Arial"/>
          <w:color w:val="000000"/>
          <w:sz w:val="20"/>
          <w:szCs w:val="20"/>
        </w:rPr>
      </w:pPr>
      <w:ins w:id="296" w:author="Kenneth Kon" w:date="2015-03-27T12:44: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ins>
    </w:p>
    <w:p w:rsidR="00020595" w:rsidRPr="006E078E" w:rsidRDefault="00020595" w:rsidP="003D4ADD">
      <w:pPr>
        <w:spacing w:after="0" w:line="240" w:lineRule="auto"/>
        <w:rPr>
          <w:ins w:id="297" w:author="Kenneth Kon" w:date="2015-03-27T12:44:00Z"/>
          <w:b/>
          <w:bCs/>
        </w:rPr>
      </w:pPr>
    </w:p>
    <w:p w:rsidR="000B3422" w:rsidRPr="007D643B" w:rsidRDefault="000B3422" w:rsidP="000B3422">
      <w:pPr>
        <w:autoSpaceDE w:val="0"/>
        <w:autoSpaceDN w:val="0"/>
        <w:adjustRightInd w:val="0"/>
        <w:rPr>
          <w:ins w:id="298" w:author="Kenneth Kon" w:date="2015-03-27T12:44:00Z"/>
        </w:rPr>
      </w:pPr>
      <w:ins w:id="299" w:author="Kenneth Kon" w:date="2015-03-27T12:44:00Z">
        <w:r w:rsidRPr="006E078E">
          <w:rPr>
            <w:i/>
            <w:iCs/>
          </w:rPr>
          <w:t xml:space="preserve">Actors: </w:t>
        </w:r>
      </w:ins>
      <w:ins w:id="300" w:author="Kenneth Kon" w:date="2015-04-02T14:03:00Z">
        <w:r w:rsidR="003A1C6C">
          <w:rPr>
            <w:iCs/>
          </w:rPr>
          <w:t>Admin</w:t>
        </w:r>
      </w:ins>
      <w:ins w:id="301" w:author="Kenneth Kon" w:date="2015-04-02T14:04:00Z">
        <w:r w:rsidR="001361C7">
          <w:rPr>
            <w:iCs/>
          </w:rPr>
          <w:t xml:space="preserve"> and Visitor</w:t>
        </w:r>
      </w:ins>
    </w:p>
    <w:p w:rsidR="000B3422" w:rsidRPr="006E078E" w:rsidRDefault="000B3422" w:rsidP="000B3422">
      <w:pPr>
        <w:autoSpaceDE w:val="0"/>
        <w:autoSpaceDN w:val="0"/>
        <w:adjustRightInd w:val="0"/>
        <w:rPr>
          <w:ins w:id="302" w:author="Kenneth Kon" w:date="2015-03-27T12:44:00Z"/>
          <w:i/>
          <w:iCs/>
        </w:rPr>
      </w:pPr>
      <w:ins w:id="303" w:author="Kenneth Kon" w:date="2015-03-27T12:44:00Z">
        <w:r w:rsidRPr="006E078E">
          <w:rPr>
            <w:i/>
            <w:iCs/>
          </w:rPr>
          <w:t>Pre-condition:</w:t>
        </w:r>
      </w:ins>
    </w:p>
    <w:p w:rsidR="000B3422" w:rsidRDefault="00EB5433" w:rsidP="003E6A38">
      <w:pPr>
        <w:pStyle w:val="ListParagraph"/>
        <w:numPr>
          <w:ilvl w:val="0"/>
          <w:numId w:val="76"/>
        </w:numPr>
        <w:autoSpaceDE w:val="0"/>
        <w:autoSpaceDN w:val="0"/>
        <w:adjustRightInd w:val="0"/>
        <w:spacing w:after="200" w:line="276" w:lineRule="auto"/>
        <w:rPr>
          <w:ins w:id="304" w:author="Kenneth Kon" w:date="2015-03-27T12:44:00Z"/>
        </w:rPr>
      </w:pPr>
      <w:ins w:id="305" w:author="Kenneth Kon" w:date="2015-04-02T14:04:00Z">
        <w:r>
          <w:t>Admin/Visitor</w:t>
        </w:r>
      </w:ins>
      <w:ins w:id="306" w:author="Kenneth Kon" w:date="2015-03-27T12:44:00Z">
        <w:r>
          <w:t xml:space="preserve"> is logged in. </w:t>
        </w:r>
      </w:ins>
      <w:ins w:id="307" w:author="Kenneth Kon" w:date="2015-04-02T14:04:00Z">
        <w:r>
          <w:t>Admin/</w:t>
        </w:r>
      </w:ins>
      <w:ins w:id="308" w:author="Kenneth Kon" w:date="2015-03-27T12:44:00Z">
        <w:r>
          <w:t>Visitor</w:t>
        </w:r>
        <w:r w:rsidR="000B3422">
          <w:t xml:space="preserve"> have already queued up to a ride.</w:t>
        </w:r>
      </w:ins>
    </w:p>
    <w:p w:rsidR="000B3422" w:rsidRPr="006E078E" w:rsidRDefault="000B3422" w:rsidP="000B3422">
      <w:pPr>
        <w:pStyle w:val="ListParagraph"/>
        <w:autoSpaceDE w:val="0"/>
        <w:autoSpaceDN w:val="0"/>
        <w:adjustRightInd w:val="0"/>
        <w:rPr>
          <w:ins w:id="309" w:author="Kenneth Kon" w:date="2015-03-27T12:44:00Z"/>
        </w:rPr>
      </w:pPr>
    </w:p>
    <w:p w:rsidR="000B3422" w:rsidRPr="006E078E" w:rsidRDefault="000B3422" w:rsidP="000B3422">
      <w:pPr>
        <w:autoSpaceDE w:val="0"/>
        <w:autoSpaceDN w:val="0"/>
        <w:adjustRightInd w:val="0"/>
        <w:rPr>
          <w:ins w:id="310" w:author="Kenneth Kon" w:date="2015-03-27T12:44:00Z"/>
          <w:i/>
          <w:iCs/>
        </w:rPr>
      </w:pPr>
      <w:ins w:id="311" w:author="Kenneth Kon" w:date="2015-03-27T12:44:00Z">
        <w:r w:rsidRPr="006E078E">
          <w:rPr>
            <w:i/>
            <w:iCs/>
          </w:rPr>
          <w:t>Description:</w:t>
        </w:r>
      </w:ins>
    </w:p>
    <w:p w:rsidR="000B3422" w:rsidRDefault="000B3422" w:rsidP="003E6A38">
      <w:pPr>
        <w:pStyle w:val="ListParagraph"/>
        <w:widowControl w:val="0"/>
        <w:numPr>
          <w:ilvl w:val="0"/>
          <w:numId w:val="77"/>
        </w:numPr>
        <w:autoSpaceDE w:val="0"/>
        <w:autoSpaceDN w:val="0"/>
        <w:adjustRightInd w:val="0"/>
        <w:spacing w:after="200" w:line="276" w:lineRule="auto"/>
        <w:rPr>
          <w:ins w:id="312" w:author="Kenneth Kon" w:date="2015-03-27T12:44:00Z"/>
          <w:color w:val="1A1A1A"/>
        </w:rPr>
      </w:pPr>
      <w:ins w:id="313" w:author="Kenneth Kon" w:date="2015-03-27T12:44:00Z">
        <w:r w:rsidRPr="006E078E">
          <w:rPr>
            <w:color w:val="1A1A1A"/>
            <w:u w:val="single"/>
          </w:rPr>
          <w:t>Use case begins</w:t>
        </w:r>
        <w:r w:rsidRPr="006E078E">
          <w:rPr>
            <w:color w:val="1A1A1A"/>
          </w:rPr>
          <w:t xml:space="preserve"> </w:t>
        </w:r>
        <w:r>
          <w:rPr>
            <w:color w:val="1A1A1A"/>
          </w:rPr>
          <w:t xml:space="preserve">when </w:t>
        </w:r>
      </w:ins>
      <w:ins w:id="314" w:author="Kenneth Kon" w:date="2015-04-02T14:12:00Z">
        <w:r w:rsidR="008F2E0A">
          <w:rPr>
            <w:color w:val="1A1A1A"/>
          </w:rPr>
          <w:t>admin/</w:t>
        </w:r>
      </w:ins>
      <w:ins w:id="315" w:author="Kenneth Kon" w:date="2015-03-27T12:44:00Z">
        <w:r>
          <w:rPr>
            <w:color w:val="1A1A1A"/>
          </w:rPr>
          <w:t>visitor clicks on My Account tab above the VQ home webpage.</w:t>
        </w:r>
        <w:r w:rsidRPr="002567DA">
          <w:rPr>
            <w:color w:val="1A1A1A"/>
          </w:rPr>
          <w:t xml:space="preserve"> </w:t>
        </w:r>
      </w:ins>
    </w:p>
    <w:p w:rsidR="000B3422" w:rsidRPr="002567DA" w:rsidRDefault="000B3422" w:rsidP="003E6A38">
      <w:pPr>
        <w:pStyle w:val="ListParagraph"/>
        <w:widowControl w:val="0"/>
        <w:numPr>
          <w:ilvl w:val="0"/>
          <w:numId w:val="77"/>
        </w:numPr>
        <w:autoSpaceDE w:val="0"/>
        <w:autoSpaceDN w:val="0"/>
        <w:adjustRightInd w:val="0"/>
        <w:spacing w:after="200" w:line="276" w:lineRule="auto"/>
        <w:rPr>
          <w:ins w:id="316" w:author="Kenneth Kon" w:date="2015-03-27T12:44:00Z"/>
          <w:color w:val="1A1A1A"/>
        </w:rPr>
      </w:pPr>
      <w:ins w:id="317" w:author="Kenneth Kon" w:date="2015-03-27T12:44:00Z">
        <w:r>
          <w:rPr>
            <w:color w:val="1A1A1A"/>
          </w:rPr>
          <w:t>The window will</w:t>
        </w:r>
      </w:ins>
      <w:ins w:id="318" w:author="Kenneth Kon" w:date="2015-04-02T14:11:00Z">
        <w:r w:rsidR="008F2E0A">
          <w:rPr>
            <w:color w:val="1A1A1A"/>
          </w:rPr>
          <w:t xml:space="preserve"> already populated with wha</w:t>
        </w:r>
      </w:ins>
      <w:ins w:id="319" w:author="Kenneth Kon" w:date="2015-04-02T14:12:00Z">
        <w:r w:rsidR="008F2E0A">
          <w:rPr>
            <w:color w:val="1A1A1A"/>
          </w:rPr>
          <w:t>tever ride admin/ride is queued up to</w:t>
        </w:r>
      </w:ins>
      <w:ins w:id="320" w:author="Kenneth Kon" w:date="2015-03-27T12:44:00Z">
        <w:r>
          <w:rPr>
            <w:color w:val="1A1A1A"/>
          </w:rPr>
          <w:t>.</w:t>
        </w:r>
      </w:ins>
    </w:p>
    <w:p w:rsidR="000B3422" w:rsidRDefault="000B3422" w:rsidP="003E6A38">
      <w:pPr>
        <w:pStyle w:val="ListParagraph"/>
        <w:widowControl w:val="0"/>
        <w:numPr>
          <w:ilvl w:val="0"/>
          <w:numId w:val="77"/>
        </w:numPr>
        <w:autoSpaceDE w:val="0"/>
        <w:autoSpaceDN w:val="0"/>
        <w:adjustRightInd w:val="0"/>
        <w:spacing w:after="200" w:line="276" w:lineRule="auto"/>
        <w:rPr>
          <w:ins w:id="321" w:author="Kenneth Kon" w:date="2015-03-27T12:44:00Z"/>
          <w:color w:val="1A1A1A"/>
        </w:rPr>
      </w:pPr>
      <w:ins w:id="322" w:author="Kenneth Kon" w:date="2015-03-27T12:44:00Z">
        <w:r w:rsidRPr="006E078E">
          <w:rPr>
            <w:color w:val="1A1A1A"/>
            <w:u w:val="single"/>
          </w:rPr>
          <w:t xml:space="preserve">Use case ends </w:t>
        </w:r>
        <w:r>
          <w:rPr>
            <w:color w:val="1A1A1A"/>
          </w:rPr>
          <w:t xml:space="preserve">when </w:t>
        </w:r>
      </w:ins>
      <w:ins w:id="323" w:author="Kenneth Kon" w:date="2015-04-02T14:12:00Z">
        <w:r w:rsidR="00A8446A">
          <w:rPr>
            <w:color w:val="1A1A1A"/>
          </w:rPr>
          <w:t>admin/</w:t>
        </w:r>
      </w:ins>
      <w:ins w:id="324" w:author="Kenneth Kon" w:date="2015-03-27T12:44:00Z">
        <w:r>
          <w:rPr>
            <w:color w:val="1A1A1A"/>
          </w:rPr>
          <w:t>visitor</w:t>
        </w:r>
      </w:ins>
      <w:ins w:id="325" w:author="Kenneth Kon" w:date="2015-04-02T14:12:00Z">
        <w:r w:rsidR="00A8446A">
          <w:rPr>
            <w:color w:val="1A1A1A"/>
          </w:rPr>
          <w:t xml:space="preserve"> </w:t>
        </w:r>
      </w:ins>
      <w:ins w:id="326" w:author="Kenneth Kon" w:date="2015-03-27T12:44:00Z">
        <w:r>
          <w:rPr>
            <w:color w:val="1A1A1A"/>
          </w:rPr>
          <w:t xml:space="preserve"> clicks on refresh button and the ride wait time decreases</w:t>
        </w:r>
      </w:ins>
      <w:ins w:id="327" w:author="Kenneth Kon" w:date="2015-04-02T14:13:00Z">
        <w:r w:rsidR="002640EB">
          <w:rPr>
            <w:color w:val="1A1A1A"/>
          </w:rPr>
          <w:t xml:space="preserve"> only if </w:t>
        </w:r>
        <w:r w:rsidR="000D01F3">
          <w:rPr>
            <w:color w:val="1A1A1A"/>
          </w:rPr>
          <w:t xml:space="preserve">the </w:t>
        </w:r>
        <w:r w:rsidR="002640EB">
          <w:rPr>
            <w:color w:val="1A1A1A"/>
          </w:rPr>
          <w:t>ride was dequeued and updated the table with new information.</w:t>
        </w:r>
      </w:ins>
    </w:p>
    <w:p w:rsidR="000B3422" w:rsidRPr="0063227B" w:rsidRDefault="000B3422" w:rsidP="000B3422">
      <w:pPr>
        <w:pStyle w:val="ListParagraph"/>
        <w:widowControl w:val="0"/>
        <w:autoSpaceDE w:val="0"/>
        <w:autoSpaceDN w:val="0"/>
        <w:adjustRightInd w:val="0"/>
        <w:rPr>
          <w:ins w:id="328" w:author="Kenneth Kon" w:date="2015-03-27T12:44:00Z"/>
          <w:color w:val="1A1A1A"/>
        </w:rPr>
      </w:pPr>
    </w:p>
    <w:p w:rsidR="000B3422" w:rsidRPr="006E078E" w:rsidRDefault="000B3422" w:rsidP="000B3422">
      <w:pPr>
        <w:widowControl w:val="0"/>
        <w:autoSpaceDE w:val="0"/>
        <w:autoSpaceDN w:val="0"/>
        <w:adjustRightInd w:val="0"/>
        <w:rPr>
          <w:ins w:id="329" w:author="Kenneth Kon" w:date="2015-03-27T12:44:00Z"/>
          <w:color w:val="1A1A1A"/>
        </w:rPr>
      </w:pPr>
      <w:ins w:id="330" w:author="Kenneth Kon" w:date="2015-03-27T12:44:00Z">
        <w:r w:rsidRPr="006E078E">
          <w:rPr>
            <w:i/>
            <w:iCs/>
            <w:color w:val="1A1A1A"/>
          </w:rPr>
          <w:t>Post-conditions:</w:t>
        </w:r>
      </w:ins>
    </w:p>
    <w:p w:rsidR="000B3422" w:rsidRDefault="000B3422" w:rsidP="003E6A38">
      <w:pPr>
        <w:pStyle w:val="ListParagraph"/>
        <w:widowControl w:val="0"/>
        <w:numPr>
          <w:ilvl w:val="0"/>
          <w:numId w:val="78"/>
        </w:numPr>
        <w:autoSpaceDE w:val="0"/>
        <w:autoSpaceDN w:val="0"/>
        <w:adjustRightInd w:val="0"/>
        <w:spacing w:after="200" w:line="276" w:lineRule="auto"/>
        <w:rPr>
          <w:ins w:id="331" w:author="Kenneth Kon" w:date="2015-03-27T12:44:00Z"/>
          <w:color w:val="1A1A1A"/>
        </w:rPr>
      </w:pPr>
      <w:ins w:id="332" w:author="Kenneth Kon" w:date="2015-03-27T12:44:00Z">
        <w:r>
          <w:rPr>
            <w:color w:val="1A1A1A"/>
          </w:rPr>
          <w:lastRenderedPageBreak/>
          <w:t>The syste</w:t>
        </w:r>
        <w:r w:rsidR="000C1066">
          <w:rPr>
            <w:color w:val="1A1A1A"/>
          </w:rPr>
          <w:t>m shall update the wait time</w:t>
        </w:r>
      </w:ins>
      <w:ins w:id="333" w:author="Kenneth Kon" w:date="2015-04-02T14:14:00Z">
        <w:r w:rsidR="000C1066">
          <w:rPr>
            <w:color w:val="1A1A1A"/>
          </w:rPr>
          <w:t xml:space="preserve"> for admin/</w:t>
        </w:r>
      </w:ins>
      <w:ins w:id="334" w:author="Kenneth Kon" w:date="2015-04-02T14:15:00Z">
        <w:r w:rsidR="00A135F7">
          <w:rPr>
            <w:color w:val="1A1A1A"/>
          </w:rPr>
          <w:t>visitor</w:t>
        </w:r>
      </w:ins>
      <w:ins w:id="335" w:author="Kenneth Kon" w:date="2015-04-02T14:14:00Z">
        <w:r w:rsidR="000C1066">
          <w:rPr>
            <w:color w:val="1A1A1A"/>
          </w:rPr>
          <w:t xml:space="preserve"> when the ride is</w:t>
        </w:r>
      </w:ins>
      <w:ins w:id="336" w:author="Kenneth Kon" w:date="2015-03-27T12:44:00Z">
        <w:r>
          <w:rPr>
            <w:color w:val="1A1A1A"/>
          </w:rPr>
          <w:t xml:space="preserve"> dequeued.</w:t>
        </w:r>
      </w:ins>
    </w:p>
    <w:p w:rsidR="008E4A68" w:rsidRDefault="000B3422" w:rsidP="008E4A68">
      <w:pPr>
        <w:pStyle w:val="ListParagraph"/>
        <w:widowControl w:val="0"/>
        <w:autoSpaceDE w:val="0"/>
        <w:autoSpaceDN w:val="0"/>
        <w:adjustRightInd w:val="0"/>
        <w:spacing w:after="200" w:line="276" w:lineRule="auto"/>
        <w:rPr>
          <w:ins w:id="337" w:author="Kenneth Kon" w:date="2015-03-27T12:44:00Z"/>
          <w:color w:val="1A1A1A"/>
        </w:rPr>
        <w:pPrChange w:id="338" w:author="Kenneth Kon" w:date="2015-04-02T14:14:00Z">
          <w:pPr>
            <w:pStyle w:val="ListParagraph"/>
            <w:widowControl w:val="0"/>
            <w:numPr>
              <w:numId w:val="78"/>
            </w:numPr>
            <w:autoSpaceDE w:val="0"/>
            <w:autoSpaceDN w:val="0"/>
            <w:adjustRightInd w:val="0"/>
            <w:spacing w:after="200" w:line="276" w:lineRule="auto"/>
            <w:ind w:hanging="360"/>
          </w:pPr>
        </w:pPrChange>
      </w:pPr>
      <w:ins w:id="339" w:author="Kenneth Kon" w:date="2015-03-27T12:44:00Z">
        <w:r>
          <w:rPr>
            <w:color w:val="1A1A1A"/>
          </w:rPr>
          <w:t xml:space="preserve"> </w:t>
        </w:r>
      </w:ins>
    </w:p>
    <w:p w:rsidR="000B3422" w:rsidRPr="002E0805" w:rsidRDefault="000B3422" w:rsidP="000B3422">
      <w:pPr>
        <w:pStyle w:val="ListParagraph"/>
        <w:widowControl w:val="0"/>
        <w:autoSpaceDE w:val="0"/>
        <w:autoSpaceDN w:val="0"/>
        <w:adjustRightInd w:val="0"/>
        <w:rPr>
          <w:ins w:id="340" w:author="Kenneth Kon" w:date="2015-03-27T12:44:00Z"/>
          <w:color w:val="1A1A1A"/>
        </w:rPr>
      </w:pPr>
    </w:p>
    <w:p w:rsidR="000B3422" w:rsidRPr="00751CA7" w:rsidRDefault="000B3422" w:rsidP="000B3422">
      <w:pPr>
        <w:widowControl w:val="0"/>
        <w:autoSpaceDE w:val="0"/>
        <w:autoSpaceDN w:val="0"/>
        <w:adjustRightInd w:val="0"/>
        <w:rPr>
          <w:ins w:id="341" w:author="Kenneth Kon" w:date="2015-03-27T12:44:00Z"/>
          <w:color w:val="1A1A1A"/>
        </w:rPr>
      </w:pPr>
      <w:ins w:id="342" w:author="Kenneth Kon" w:date="2015-03-27T12:44:00Z">
        <w:r w:rsidRPr="006E078E">
          <w:rPr>
            <w:i/>
            <w:iCs/>
            <w:color w:val="1A1A1A"/>
          </w:rPr>
          <w:t>Alternative Courses of Action:</w:t>
        </w:r>
      </w:ins>
    </w:p>
    <w:p w:rsidR="000B3422" w:rsidRDefault="000B3422" w:rsidP="003E6A38">
      <w:pPr>
        <w:pStyle w:val="ListParagraph"/>
        <w:numPr>
          <w:ilvl w:val="0"/>
          <w:numId w:val="79"/>
        </w:numPr>
        <w:autoSpaceDE w:val="0"/>
        <w:autoSpaceDN w:val="0"/>
        <w:adjustRightInd w:val="0"/>
        <w:spacing w:after="200" w:line="276" w:lineRule="auto"/>
        <w:rPr>
          <w:ins w:id="343" w:author="Kenneth Kon" w:date="2015-03-27T12:44:00Z"/>
        </w:rPr>
      </w:pPr>
      <w:ins w:id="344" w:author="Kenneth Kon" w:date="2015-03-27T12:44:00Z">
        <w:r>
          <w:t xml:space="preserve">In Step 3 the </w:t>
        </w:r>
      </w:ins>
      <w:ins w:id="345" w:author="Kenneth Kon" w:date="2015-04-02T14:15:00Z">
        <w:r w:rsidR="00A135F7">
          <w:t>admin/</w:t>
        </w:r>
      </w:ins>
      <w:ins w:id="346" w:author="Kenneth Kon" w:date="2015-03-27T12:44:00Z">
        <w:r>
          <w:t>visitor does not click the refresh button and wait time does not get updated.</w:t>
        </w:r>
      </w:ins>
    </w:p>
    <w:p w:rsidR="000B3422" w:rsidRPr="00172918" w:rsidRDefault="000B3422" w:rsidP="000B3422">
      <w:pPr>
        <w:pStyle w:val="ListParagraph"/>
        <w:autoSpaceDE w:val="0"/>
        <w:autoSpaceDN w:val="0"/>
        <w:adjustRightInd w:val="0"/>
        <w:rPr>
          <w:ins w:id="347" w:author="Kenneth Kon" w:date="2015-03-27T12:44:00Z"/>
        </w:rPr>
      </w:pPr>
    </w:p>
    <w:p w:rsidR="000B3422" w:rsidRPr="006E078E" w:rsidRDefault="000B3422" w:rsidP="000B3422">
      <w:pPr>
        <w:widowControl w:val="0"/>
        <w:autoSpaceDE w:val="0"/>
        <w:autoSpaceDN w:val="0"/>
        <w:adjustRightInd w:val="0"/>
        <w:rPr>
          <w:ins w:id="348" w:author="Kenneth Kon" w:date="2015-03-27T12:44:00Z"/>
          <w:color w:val="1A1A1A"/>
        </w:rPr>
      </w:pPr>
      <w:ins w:id="349" w:author="Kenneth Kon" w:date="2015-03-27T12:44:00Z">
        <w:r w:rsidRPr="006E078E">
          <w:rPr>
            <w:i/>
            <w:iCs/>
            <w:color w:val="1A1A1A"/>
          </w:rPr>
          <w:t>Exceptions</w:t>
        </w:r>
      </w:ins>
    </w:p>
    <w:p w:rsidR="000B3422" w:rsidRDefault="000B3422" w:rsidP="003E6A38">
      <w:pPr>
        <w:pStyle w:val="ListParagraph"/>
        <w:widowControl w:val="0"/>
        <w:numPr>
          <w:ilvl w:val="0"/>
          <w:numId w:val="80"/>
        </w:numPr>
        <w:autoSpaceDE w:val="0"/>
        <w:autoSpaceDN w:val="0"/>
        <w:adjustRightInd w:val="0"/>
        <w:spacing w:after="200" w:line="276" w:lineRule="auto"/>
        <w:rPr>
          <w:ins w:id="350" w:author="Kenneth Kon" w:date="2015-03-27T12:44:00Z"/>
          <w:color w:val="1A1A1A"/>
        </w:rPr>
      </w:pPr>
      <w:ins w:id="351" w:author="Kenneth Kon" w:date="2015-03-27T12:44:00Z">
        <w:r>
          <w:rPr>
            <w:color w:val="1A1A1A"/>
          </w:rPr>
          <w:t>The system could not</w:t>
        </w:r>
      </w:ins>
      <w:ins w:id="352" w:author="Kenneth Kon" w:date="2015-04-02T13:58:00Z">
        <w:r w:rsidR="00E92413">
          <w:rPr>
            <w:color w:val="1A1A1A"/>
          </w:rPr>
          <w:t xml:space="preserve"> find the</w:t>
        </w:r>
      </w:ins>
      <w:ins w:id="353" w:author="Kenneth Kon" w:date="2015-03-27T12:44:00Z">
        <w:r>
          <w:rPr>
            <w:color w:val="1A1A1A"/>
          </w:rPr>
          <w:t xml:space="preserve"> </w:t>
        </w:r>
      </w:ins>
      <w:ins w:id="354" w:author="Kenneth Kon" w:date="2015-04-02T13:58:00Z">
        <w:r w:rsidR="00C95C39">
          <w:rPr>
            <w:color w:val="1A1A1A"/>
          </w:rPr>
          <w:t>dynami</w:t>
        </w:r>
        <w:r w:rsidR="00E92413">
          <w:rPr>
            <w:color w:val="1A1A1A"/>
          </w:rPr>
          <w:t>c</w:t>
        </w:r>
      </w:ins>
      <w:ins w:id="355" w:author="Kenneth Kon" w:date="2015-03-27T12:44:00Z">
        <w:r>
          <w:rPr>
            <w:color w:val="1A1A1A"/>
          </w:rPr>
          <w:t xml:space="preserve"> wait time.</w:t>
        </w:r>
      </w:ins>
    </w:p>
    <w:p w:rsidR="000B3422" w:rsidRDefault="000B3422" w:rsidP="003E6A38">
      <w:pPr>
        <w:pStyle w:val="ListParagraph"/>
        <w:widowControl w:val="0"/>
        <w:numPr>
          <w:ilvl w:val="0"/>
          <w:numId w:val="80"/>
        </w:numPr>
        <w:autoSpaceDE w:val="0"/>
        <w:autoSpaceDN w:val="0"/>
        <w:adjustRightInd w:val="0"/>
        <w:spacing w:after="200" w:line="276" w:lineRule="auto"/>
        <w:rPr>
          <w:ins w:id="356" w:author="Kenneth Kon" w:date="2015-03-27T12:44:00Z"/>
          <w:color w:val="1A1A1A"/>
        </w:rPr>
      </w:pPr>
      <w:ins w:id="357" w:author="Kenneth Kon" w:date="2015-03-27T12:44:00Z">
        <w:r>
          <w:rPr>
            <w:color w:val="1A1A1A"/>
          </w:rPr>
          <w:t xml:space="preserve">The system could not find visitor queued </w:t>
        </w:r>
      </w:ins>
      <w:ins w:id="358" w:author="Kenneth Kon" w:date="2015-04-02T13:59:00Z">
        <w:r w:rsidR="00387233">
          <w:rPr>
            <w:color w:val="1A1A1A"/>
          </w:rPr>
          <w:t xml:space="preserve">to any </w:t>
        </w:r>
      </w:ins>
      <w:ins w:id="359" w:author="Kenneth Kon" w:date="2015-03-27T12:44:00Z">
        <w:r>
          <w:rPr>
            <w:color w:val="1A1A1A"/>
          </w:rPr>
          <w:t>record</w:t>
        </w:r>
      </w:ins>
      <w:ins w:id="360" w:author="Kenneth Kon" w:date="2015-04-02T13:59:00Z">
        <w:r w:rsidR="00387233">
          <w:rPr>
            <w:color w:val="1A1A1A"/>
          </w:rPr>
          <w:t>s</w:t>
        </w:r>
      </w:ins>
      <w:ins w:id="361" w:author="Kenneth Kon" w:date="2015-03-27T12:44:00Z">
        <w:r>
          <w:rPr>
            <w:color w:val="1A1A1A"/>
          </w:rPr>
          <w:t>.</w:t>
        </w:r>
      </w:ins>
    </w:p>
    <w:p w:rsidR="000B3422" w:rsidRPr="0063227B" w:rsidRDefault="000B3422" w:rsidP="000B3422">
      <w:pPr>
        <w:pStyle w:val="ListParagraph"/>
        <w:widowControl w:val="0"/>
        <w:autoSpaceDE w:val="0"/>
        <w:autoSpaceDN w:val="0"/>
        <w:adjustRightInd w:val="0"/>
        <w:rPr>
          <w:ins w:id="362" w:author="Kenneth Kon" w:date="2015-03-27T12:44:00Z"/>
          <w:color w:val="1A1A1A"/>
        </w:rPr>
      </w:pPr>
    </w:p>
    <w:p w:rsidR="000B3422" w:rsidRPr="006E078E" w:rsidRDefault="000B3422" w:rsidP="000B3422">
      <w:pPr>
        <w:widowControl w:val="0"/>
        <w:autoSpaceDE w:val="0"/>
        <w:autoSpaceDN w:val="0"/>
        <w:adjustRightInd w:val="0"/>
        <w:rPr>
          <w:ins w:id="363" w:author="Kenneth Kon" w:date="2015-03-27T12:44:00Z"/>
          <w:color w:val="1A1A1A"/>
        </w:rPr>
      </w:pPr>
      <w:ins w:id="364" w:author="Kenneth Kon" w:date="2015-03-27T12:44:00Z">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ins>
    </w:p>
    <w:p w:rsidR="000B3422" w:rsidRPr="006E078E" w:rsidRDefault="000B3422" w:rsidP="000B3422">
      <w:pPr>
        <w:widowControl w:val="0"/>
        <w:autoSpaceDE w:val="0"/>
        <w:autoSpaceDN w:val="0"/>
        <w:adjustRightInd w:val="0"/>
        <w:rPr>
          <w:ins w:id="365" w:author="Kenneth Kon" w:date="2015-03-27T12:44:00Z"/>
          <w:color w:val="1A1A1A"/>
        </w:rPr>
      </w:pPr>
      <w:ins w:id="366" w:author="Kenneth Kon" w:date="2015-03-27T12:44:00Z">
        <w:r w:rsidRPr="006E078E">
          <w:rPr>
            <w:b/>
            <w:bCs/>
            <w:color w:val="1A1A1A"/>
          </w:rPr>
          <w:t>Special Requirements:</w:t>
        </w:r>
      </w:ins>
    </w:p>
    <w:p w:rsidR="000B3422" w:rsidRPr="006E078E" w:rsidRDefault="000B3422" w:rsidP="000B3422">
      <w:pPr>
        <w:pStyle w:val="Standard"/>
        <w:numPr>
          <w:ilvl w:val="0"/>
          <w:numId w:val="2"/>
        </w:numPr>
        <w:ind w:left="720"/>
        <w:rPr>
          <w:ins w:id="367" w:author="Kenneth Kon" w:date="2015-03-27T12:44:00Z"/>
          <w:rFonts w:ascii="Times New Roman" w:hAnsi="Times New Roman" w:cs="Times New Roman"/>
        </w:rPr>
      </w:pPr>
      <w:ins w:id="368" w:author="Kenneth Kon" w:date="2015-03-27T12:44: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0B3422" w:rsidRPr="006E078E" w:rsidRDefault="000B3422" w:rsidP="000B3422">
      <w:pPr>
        <w:pStyle w:val="Standard"/>
        <w:numPr>
          <w:ilvl w:val="0"/>
          <w:numId w:val="2"/>
        </w:numPr>
        <w:spacing w:line="360" w:lineRule="auto"/>
        <w:ind w:left="720"/>
        <w:rPr>
          <w:ins w:id="369" w:author="Kenneth Kon" w:date="2015-03-27T12:44:00Z"/>
          <w:rFonts w:ascii="Times New Roman" w:hAnsi="Times New Roman" w:cs="Times New Roman"/>
        </w:rPr>
      </w:pPr>
      <w:ins w:id="370" w:author="Kenneth Kon" w:date="2015-03-27T12:44: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0B3422" w:rsidRPr="006E078E" w:rsidRDefault="000B3422" w:rsidP="000B3422">
      <w:pPr>
        <w:pStyle w:val="ListParagraph"/>
        <w:numPr>
          <w:ilvl w:val="0"/>
          <w:numId w:val="1"/>
        </w:numPr>
        <w:autoSpaceDE w:val="0"/>
        <w:autoSpaceDN w:val="0"/>
        <w:adjustRightInd w:val="0"/>
        <w:ind w:left="720"/>
        <w:rPr>
          <w:ins w:id="371" w:author="Kenneth Kon" w:date="2015-03-27T12:44:00Z"/>
        </w:rPr>
      </w:pPr>
      <w:ins w:id="372" w:author="Kenneth Kon" w:date="2015-03-27T12:44:00Z">
        <w:r w:rsidRPr="006E078E">
          <w:rPr>
            <w:b/>
            <w:bCs/>
          </w:rPr>
          <w:t>Performance</w:t>
        </w:r>
        <w:r w:rsidRPr="006E078E">
          <w:t>: The system s</w:t>
        </w:r>
        <w:r>
          <w:t>hould be sent and saved within 2</w:t>
        </w:r>
        <w:r w:rsidRPr="006E078E">
          <w:t xml:space="preserve"> seconds.</w:t>
        </w:r>
      </w:ins>
    </w:p>
    <w:p w:rsidR="000B3422" w:rsidRDefault="000B3422" w:rsidP="000B3422">
      <w:pPr>
        <w:pStyle w:val="Standard"/>
        <w:numPr>
          <w:ilvl w:val="0"/>
          <w:numId w:val="2"/>
        </w:numPr>
        <w:spacing w:line="360" w:lineRule="auto"/>
        <w:ind w:left="720"/>
        <w:rPr>
          <w:ins w:id="373" w:author="Kenneth Kon" w:date="2015-03-27T12:44:00Z"/>
          <w:rFonts w:ascii="Times New Roman" w:hAnsi="Times New Roman" w:cs="Times New Roman"/>
        </w:rPr>
      </w:pPr>
      <w:ins w:id="374" w:author="Kenneth Kon" w:date="2015-03-27T12:44: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0B3422" w:rsidRDefault="000B3422" w:rsidP="000B3422">
      <w:pPr>
        <w:pStyle w:val="ListParagraph"/>
        <w:autoSpaceDE w:val="0"/>
        <w:autoSpaceDN w:val="0"/>
        <w:adjustRightInd w:val="0"/>
        <w:ind w:left="360"/>
        <w:rPr>
          <w:ins w:id="375" w:author="Kenneth Kon" w:date="2015-04-07T15:11:00Z"/>
          <w:b/>
          <w:bCs/>
        </w:rPr>
      </w:pPr>
      <w:ins w:id="376" w:author="Kenneth Kon" w:date="2015-03-27T12:44:00Z">
        <w:r w:rsidRPr="0081361F">
          <w:rPr>
            <w:b/>
            <w:bCs/>
          </w:rPr>
          <w:t>***********************************************************************</w:t>
        </w:r>
      </w:ins>
    </w:p>
    <w:p w:rsidR="00AF0F25" w:rsidRDefault="00AF0F25" w:rsidP="000B3422">
      <w:pPr>
        <w:pStyle w:val="ListParagraph"/>
        <w:autoSpaceDE w:val="0"/>
        <w:autoSpaceDN w:val="0"/>
        <w:adjustRightInd w:val="0"/>
        <w:ind w:left="360"/>
        <w:rPr>
          <w:ins w:id="377" w:author="Kenneth Kon" w:date="2015-04-07T15:11:00Z"/>
          <w:b/>
          <w:bCs/>
        </w:rPr>
      </w:pPr>
    </w:p>
    <w:p w:rsidR="00AF0F25" w:rsidRDefault="00AF0F25" w:rsidP="00AF0F25">
      <w:pPr>
        <w:autoSpaceDE w:val="0"/>
        <w:autoSpaceDN w:val="0"/>
        <w:adjustRightInd w:val="0"/>
        <w:rPr>
          <w:ins w:id="378" w:author="Kenneth Kon" w:date="2015-04-07T15:11:00Z"/>
          <w:b/>
          <w:bCs/>
        </w:rPr>
      </w:pPr>
      <w:ins w:id="379" w:author="Kenneth Kon" w:date="2015-04-07T15:11:00Z">
        <w:r w:rsidRPr="006E078E">
          <w:rPr>
            <w:i/>
            <w:iCs/>
          </w:rPr>
          <w:t xml:space="preserve">Use Case ID: </w:t>
        </w:r>
        <w:r>
          <w:rPr>
            <w:b/>
            <w:bCs/>
          </w:rPr>
          <w:t>VQ2</w:t>
        </w:r>
        <w:r>
          <w:rPr>
            <w:b/>
            <w:bCs/>
          </w:rPr>
          <w:t>2</w:t>
        </w:r>
        <w:r w:rsidRPr="006E078E">
          <w:rPr>
            <w:b/>
            <w:bCs/>
          </w:rPr>
          <w:t xml:space="preserve"> – </w:t>
        </w:r>
      </w:ins>
      <w:ins w:id="380" w:author="Kenneth Kon" w:date="2015-04-07T15:13:00Z">
        <w:r>
          <w:rPr>
            <w:b/>
            <w:bCs/>
          </w:rPr>
          <w:t>Send Notifications</w:t>
        </w:r>
      </w:ins>
      <w:ins w:id="381" w:author="Kenneth Kon" w:date="2015-04-07T15:11:00Z">
        <w:r>
          <w:rPr>
            <w:b/>
            <w:bCs/>
          </w:rPr>
          <w:t xml:space="preserve"> </w:t>
        </w:r>
        <w:r w:rsidRPr="006E078E">
          <w:rPr>
            <w:b/>
            <w:bCs/>
          </w:rPr>
          <w:t xml:space="preserve"> </w:t>
        </w:r>
      </w:ins>
    </w:p>
    <w:p w:rsidR="00AF0F25" w:rsidRDefault="00AF0F25" w:rsidP="00AF0F25">
      <w:pPr>
        <w:spacing w:after="0" w:line="240" w:lineRule="auto"/>
        <w:rPr>
          <w:ins w:id="382" w:author="Kenneth Kon" w:date="2015-04-07T15:11:00Z"/>
          <w:rFonts w:ascii="Arial" w:eastAsia="Times New Roman" w:hAnsi="Arial" w:cs="Arial"/>
          <w:color w:val="000000"/>
          <w:sz w:val="20"/>
          <w:szCs w:val="20"/>
        </w:rPr>
      </w:pPr>
      <w:ins w:id="383" w:author="Kenneth Kon" w:date="2015-04-07T15:11: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ns w:id="384" w:author="Kenneth Kon" w:date="2015-04-07T15:13:00Z">
        <w:r w:rsidRPr="00AF0F25">
          <w:rPr>
            <w:rFonts w:ascii="Arial" w:eastAsia="Times New Roman" w:hAnsi="Arial" w:cs="Arial"/>
            <w:color w:val="000000"/>
            <w:sz w:val="20"/>
            <w:szCs w:val="20"/>
          </w:rPr>
          <w:t>As a Visitor, I should be notified when I queued myself for a ride and when its almost time to get onto the ride.</w:t>
        </w:r>
      </w:ins>
    </w:p>
    <w:p w:rsidR="00AF0F25" w:rsidRDefault="00AF0F25" w:rsidP="00AF0F25">
      <w:pPr>
        <w:spacing w:after="0" w:line="240" w:lineRule="auto"/>
        <w:rPr>
          <w:ins w:id="385" w:author="Kenneth Kon" w:date="2015-04-07T15:11:00Z"/>
          <w:rFonts w:ascii="Arial" w:eastAsia="Times New Roman" w:hAnsi="Arial" w:cs="Arial"/>
          <w:color w:val="000000"/>
          <w:sz w:val="20"/>
          <w:szCs w:val="20"/>
        </w:rPr>
      </w:pPr>
      <w:ins w:id="386" w:author="Kenneth Kon" w:date="2015-04-07T15:11: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w:t>
        </w:r>
      </w:ins>
      <w:ins w:id="387" w:author="Kenneth Kon" w:date="2015-04-07T15:13:00Z">
        <w:r>
          <w:rPr>
            <w:rFonts w:ascii="Arial" w:eastAsia="Times New Roman" w:hAnsi="Arial" w:cs="Arial"/>
            <w:color w:val="000000"/>
            <w:sz w:val="20"/>
            <w:szCs w:val="20"/>
          </w:rPr>
          <w:t>112</w:t>
        </w:r>
      </w:ins>
      <w:ins w:id="388" w:author="Kenneth Kon" w:date="2015-04-07T15:11:00Z">
        <w:r w:rsidRPr="00DA7964">
          <w:rPr>
            <w:rFonts w:ascii="Arial" w:eastAsia="Times New Roman" w:hAnsi="Arial" w:cs="Arial"/>
            <w:color w:val="000000"/>
            <w:sz w:val="20"/>
            <w:szCs w:val="20"/>
          </w:rPr>
          <w:t xml:space="preserve"> </w:t>
        </w:r>
      </w:ins>
      <w:ins w:id="389" w:author="Kenneth Kon" w:date="2015-04-07T15:13:00Z">
        <w:r>
          <w:rPr>
            <w:rFonts w:ascii="Arial" w:eastAsia="Times New Roman" w:hAnsi="Arial" w:cs="Arial"/>
            <w:color w:val="000000"/>
            <w:sz w:val="20"/>
            <w:szCs w:val="20"/>
          </w:rPr>
          <w:t>Send Notifications</w:t>
        </w:r>
      </w:ins>
    </w:p>
    <w:p w:rsidR="00AF0F25" w:rsidRPr="006E078E" w:rsidRDefault="00AF0F25" w:rsidP="00AF0F25">
      <w:pPr>
        <w:spacing w:after="0" w:line="240" w:lineRule="auto"/>
        <w:rPr>
          <w:ins w:id="390" w:author="Kenneth Kon" w:date="2015-04-07T15:11:00Z"/>
          <w:b/>
          <w:bCs/>
        </w:rPr>
      </w:pPr>
    </w:p>
    <w:p w:rsidR="00AF0F25" w:rsidRPr="007D643B" w:rsidRDefault="00AF0F25" w:rsidP="00AF0F25">
      <w:pPr>
        <w:autoSpaceDE w:val="0"/>
        <w:autoSpaceDN w:val="0"/>
        <w:adjustRightInd w:val="0"/>
        <w:rPr>
          <w:ins w:id="391" w:author="Kenneth Kon" w:date="2015-04-07T15:11:00Z"/>
        </w:rPr>
      </w:pPr>
      <w:ins w:id="392" w:author="Kenneth Kon" w:date="2015-04-07T15:11:00Z">
        <w:r w:rsidRPr="006E078E">
          <w:rPr>
            <w:i/>
            <w:iCs/>
          </w:rPr>
          <w:t xml:space="preserve">Actors: </w:t>
        </w:r>
        <w:r>
          <w:rPr>
            <w:iCs/>
          </w:rPr>
          <w:t>Visitor</w:t>
        </w:r>
      </w:ins>
    </w:p>
    <w:p w:rsidR="00AF0F25" w:rsidRPr="006E078E" w:rsidRDefault="00AF0F25" w:rsidP="00AF0F25">
      <w:pPr>
        <w:autoSpaceDE w:val="0"/>
        <w:autoSpaceDN w:val="0"/>
        <w:adjustRightInd w:val="0"/>
        <w:rPr>
          <w:ins w:id="393" w:author="Kenneth Kon" w:date="2015-04-07T15:11:00Z"/>
          <w:i/>
          <w:iCs/>
        </w:rPr>
      </w:pPr>
      <w:ins w:id="394" w:author="Kenneth Kon" w:date="2015-04-07T15:11:00Z">
        <w:r w:rsidRPr="006E078E">
          <w:rPr>
            <w:i/>
            <w:iCs/>
          </w:rPr>
          <w:t>Pre-condition:</w:t>
        </w:r>
      </w:ins>
    </w:p>
    <w:p w:rsidR="00AF0F25" w:rsidRDefault="00AF0F25" w:rsidP="003B4018">
      <w:pPr>
        <w:pStyle w:val="ListParagraph"/>
        <w:numPr>
          <w:ilvl w:val="0"/>
          <w:numId w:val="81"/>
        </w:numPr>
        <w:autoSpaceDE w:val="0"/>
        <w:autoSpaceDN w:val="0"/>
        <w:adjustRightInd w:val="0"/>
        <w:spacing w:after="200" w:line="276" w:lineRule="auto"/>
        <w:rPr>
          <w:ins w:id="395" w:author="Kenneth Kon" w:date="2015-04-07T15:11:00Z"/>
        </w:rPr>
        <w:pPrChange w:id="396" w:author="Kenneth Kon" w:date="2015-04-07T15:14:00Z">
          <w:pPr>
            <w:pStyle w:val="ListParagraph"/>
            <w:numPr>
              <w:numId w:val="76"/>
            </w:numPr>
            <w:autoSpaceDE w:val="0"/>
            <w:autoSpaceDN w:val="0"/>
            <w:adjustRightInd w:val="0"/>
            <w:spacing w:after="200" w:line="276" w:lineRule="auto"/>
            <w:ind w:hanging="360"/>
          </w:pPr>
        </w:pPrChange>
      </w:pPr>
      <w:ins w:id="397" w:author="Kenneth Kon" w:date="2015-04-07T15:11:00Z">
        <w:r>
          <w:t xml:space="preserve">Visitor is logged in. </w:t>
        </w:r>
      </w:ins>
    </w:p>
    <w:p w:rsidR="00AF0F25" w:rsidRPr="006E078E" w:rsidRDefault="00AF0F25" w:rsidP="00AF0F25">
      <w:pPr>
        <w:pStyle w:val="ListParagraph"/>
        <w:autoSpaceDE w:val="0"/>
        <w:autoSpaceDN w:val="0"/>
        <w:adjustRightInd w:val="0"/>
        <w:rPr>
          <w:ins w:id="398" w:author="Kenneth Kon" w:date="2015-04-07T15:11:00Z"/>
        </w:rPr>
      </w:pPr>
    </w:p>
    <w:p w:rsidR="00AF0F25" w:rsidRPr="006E078E" w:rsidRDefault="00AF0F25" w:rsidP="00AF0F25">
      <w:pPr>
        <w:autoSpaceDE w:val="0"/>
        <w:autoSpaceDN w:val="0"/>
        <w:adjustRightInd w:val="0"/>
        <w:rPr>
          <w:ins w:id="399" w:author="Kenneth Kon" w:date="2015-04-07T15:11:00Z"/>
          <w:i/>
          <w:iCs/>
        </w:rPr>
      </w:pPr>
      <w:ins w:id="400" w:author="Kenneth Kon" w:date="2015-04-07T15:11:00Z">
        <w:r w:rsidRPr="006E078E">
          <w:rPr>
            <w:i/>
            <w:iCs/>
          </w:rPr>
          <w:t>Description:</w:t>
        </w:r>
      </w:ins>
    </w:p>
    <w:p w:rsidR="00AF0F25" w:rsidRDefault="00AF0F25" w:rsidP="003B4018">
      <w:pPr>
        <w:pStyle w:val="ListParagraph"/>
        <w:widowControl w:val="0"/>
        <w:numPr>
          <w:ilvl w:val="0"/>
          <w:numId w:val="82"/>
        </w:numPr>
        <w:autoSpaceDE w:val="0"/>
        <w:autoSpaceDN w:val="0"/>
        <w:adjustRightInd w:val="0"/>
        <w:spacing w:after="200" w:line="276" w:lineRule="auto"/>
        <w:rPr>
          <w:ins w:id="401" w:author="Kenneth Kon" w:date="2015-04-07T15:11:00Z"/>
          <w:color w:val="1A1A1A"/>
        </w:rPr>
        <w:pPrChange w:id="402" w:author="Kenneth Kon" w:date="2015-04-07T15:14:00Z">
          <w:pPr>
            <w:pStyle w:val="ListParagraph"/>
            <w:widowControl w:val="0"/>
            <w:numPr>
              <w:numId w:val="77"/>
            </w:numPr>
            <w:autoSpaceDE w:val="0"/>
            <w:autoSpaceDN w:val="0"/>
            <w:adjustRightInd w:val="0"/>
            <w:spacing w:after="200" w:line="276" w:lineRule="auto"/>
            <w:ind w:hanging="360"/>
          </w:pPr>
        </w:pPrChange>
      </w:pPr>
      <w:ins w:id="403" w:author="Kenneth Kon" w:date="2015-04-07T15:11:00Z">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ins>
    </w:p>
    <w:p w:rsidR="00AF0F25" w:rsidRDefault="00631FE6" w:rsidP="003B4018">
      <w:pPr>
        <w:pStyle w:val="ListParagraph"/>
        <w:widowControl w:val="0"/>
        <w:numPr>
          <w:ilvl w:val="0"/>
          <w:numId w:val="82"/>
        </w:numPr>
        <w:autoSpaceDE w:val="0"/>
        <w:autoSpaceDN w:val="0"/>
        <w:adjustRightInd w:val="0"/>
        <w:spacing w:after="200" w:line="276" w:lineRule="auto"/>
        <w:rPr>
          <w:ins w:id="404" w:author="Kenneth Kon" w:date="2015-04-07T15:22:00Z"/>
          <w:color w:val="1A1A1A"/>
        </w:rPr>
        <w:pPrChange w:id="405" w:author="Kenneth Kon" w:date="2015-04-07T15:14:00Z">
          <w:pPr>
            <w:pStyle w:val="ListParagraph"/>
            <w:widowControl w:val="0"/>
            <w:numPr>
              <w:numId w:val="77"/>
            </w:numPr>
            <w:autoSpaceDE w:val="0"/>
            <w:autoSpaceDN w:val="0"/>
            <w:adjustRightInd w:val="0"/>
            <w:spacing w:after="200" w:line="276" w:lineRule="auto"/>
            <w:ind w:hanging="360"/>
          </w:pPr>
        </w:pPrChange>
      </w:pPr>
      <w:ins w:id="406" w:author="Kenneth Kon" w:date="2015-04-07T15:22:00Z">
        <w:r>
          <w:rPr>
            <w:color w:val="1A1A1A"/>
          </w:rPr>
          <w:t>Then the visitor clicks on the Ride Tab within the My account tab, which Ride window will open.</w:t>
        </w:r>
      </w:ins>
    </w:p>
    <w:p w:rsidR="00631FE6" w:rsidRDefault="00631FE6" w:rsidP="003B4018">
      <w:pPr>
        <w:pStyle w:val="ListParagraph"/>
        <w:widowControl w:val="0"/>
        <w:numPr>
          <w:ilvl w:val="0"/>
          <w:numId w:val="82"/>
        </w:numPr>
        <w:autoSpaceDE w:val="0"/>
        <w:autoSpaceDN w:val="0"/>
        <w:adjustRightInd w:val="0"/>
        <w:spacing w:after="200" w:line="276" w:lineRule="auto"/>
        <w:rPr>
          <w:ins w:id="407" w:author="Kenneth Kon" w:date="2015-04-07T15:23:00Z"/>
          <w:color w:val="1A1A1A"/>
        </w:rPr>
        <w:pPrChange w:id="408" w:author="Kenneth Kon" w:date="2015-04-07T15:14:00Z">
          <w:pPr>
            <w:pStyle w:val="ListParagraph"/>
            <w:widowControl w:val="0"/>
            <w:numPr>
              <w:numId w:val="77"/>
            </w:numPr>
            <w:autoSpaceDE w:val="0"/>
            <w:autoSpaceDN w:val="0"/>
            <w:adjustRightInd w:val="0"/>
            <w:spacing w:after="200" w:line="276" w:lineRule="auto"/>
            <w:ind w:hanging="360"/>
          </w:pPr>
        </w:pPrChange>
      </w:pPr>
      <w:ins w:id="409" w:author="Kenneth Kon" w:date="2015-04-07T15:22:00Z">
        <w:r>
          <w:rPr>
            <w:color w:val="1A1A1A"/>
          </w:rPr>
          <w:t xml:space="preserve">Visitor then queue themselves on the rides </w:t>
        </w:r>
      </w:ins>
      <w:ins w:id="410" w:author="Kenneth Kon" w:date="2015-04-07T15:23:00Z">
        <w:r>
          <w:rPr>
            <w:color w:val="1A1A1A"/>
          </w:rPr>
          <w:t>they want to get onto.</w:t>
        </w:r>
      </w:ins>
    </w:p>
    <w:p w:rsidR="00631FE6" w:rsidRPr="002567DA" w:rsidRDefault="00631FE6" w:rsidP="003B4018">
      <w:pPr>
        <w:pStyle w:val="ListParagraph"/>
        <w:widowControl w:val="0"/>
        <w:numPr>
          <w:ilvl w:val="0"/>
          <w:numId w:val="82"/>
        </w:numPr>
        <w:autoSpaceDE w:val="0"/>
        <w:autoSpaceDN w:val="0"/>
        <w:adjustRightInd w:val="0"/>
        <w:spacing w:after="200" w:line="276" w:lineRule="auto"/>
        <w:rPr>
          <w:ins w:id="411" w:author="Kenneth Kon" w:date="2015-04-07T15:11:00Z"/>
          <w:color w:val="1A1A1A"/>
        </w:rPr>
        <w:pPrChange w:id="412" w:author="Kenneth Kon" w:date="2015-04-07T15:14:00Z">
          <w:pPr>
            <w:pStyle w:val="ListParagraph"/>
            <w:widowControl w:val="0"/>
            <w:numPr>
              <w:numId w:val="77"/>
            </w:numPr>
            <w:autoSpaceDE w:val="0"/>
            <w:autoSpaceDN w:val="0"/>
            <w:adjustRightInd w:val="0"/>
            <w:spacing w:after="200" w:line="276" w:lineRule="auto"/>
            <w:ind w:hanging="360"/>
          </w:pPr>
        </w:pPrChange>
      </w:pPr>
      <w:ins w:id="413" w:author="Kenneth Kon" w:date="2015-04-07T15:23:00Z">
        <w:r>
          <w:rPr>
            <w:color w:val="1A1A1A"/>
          </w:rPr>
          <w:t>Visitor should exit out of the ride window by pressing the cancel button or x button.</w:t>
        </w:r>
      </w:ins>
    </w:p>
    <w:p w:rsidR="00AF0F25" w:rsidRDefault="00AF0F25" w:rsidP="003B4018">
      <w:pPr>
        <w:pStyle w:val="ListParagraph"/>
        <w:widowControl w:val="0"/>
        <w:numPr>
          <w:ilvl w:val="0"/>
          <w:numId w:val="82"/>
        </w:numPr>
        <w:autoSpaceDE w:val="0"/>
        <w:autoSpaceDN w:val="0"/>
        <w:adjustRightInd w:val="0"/>
        <w:spacing w:after="200" w:line="276" w:lineRule="auto"/>
        <w:rPr>
          <w:ins w:id="414" w:author="Kenneth Kon" w:date="2015-04-07T15:11:00Z"/>
          <w:color w:val="1A1A1A"/>
        </w:rPr>
        <w:pPrChange w:id="415" w:author="Kenneth Kon" w:date="2015-04-07T15:14:00Z">
          <w:pPr>
            <w:pStyle w:val="ListParagraph"/>
            <w:widowControl w:val="0"/>
            <w:numPr>
              <w:numId w:val="77"/>
            </w:numPr>
            <w:autoSpaceDE w:val="0"/>
            <w:autoSpaceDN w:val="0"/>
            <w:adjustRightInd w:val="0"/>
            <w:spacing w:after="200" w:line="276" w:lineRule="auto"/>
            <w:ind w:hanging="360"/>
          </w:pPr>
        </w:pPrChange>
      </w:pPr>
      <w:ins w:id="416" w:author="Kenneth Kon" w:date="2015-04-07T15:11:00Z">
        <w:r w:rsidRPr="006E078E">
          <w:rPr>
            <w:color w:val="1A1A1A"/>
            <w:u w:val="single"/>
          </w:rPr>
          <w:lastRenderedPageBreak/>
          <w:t xml:space="preserve">Use case ends </w:t>
        </w:r>
      </w:ins>
      <w:ins w:id="417" w:author="Kenneth Kon" w:date="2015-04-07T15:23:00Z">
        <w:r w:rsidR="00631FE6">
          <w:rPr>
            <w:color w:val="1A1A1A"/>
          </w:rPr>
          <w:t xml:space="preserve">when the Visitor receives the email that they are queued up to </w:t>
        </w:r>
      </w:ins>
      <w:ins w:id="418" w:author="Kenneth Kon" w:date="2015-04-07T15:24:00Z">
        <w:r w:rsidR="00631FE6">
          <w:rPr>
            <w:color w:val="1A1A1A"/>
          </w:rPr>
          <w:t xml:space="preserve">a Ride. The email provides what the wait time and what position the Visitor is in the line. </w:t>
        </w:r>
      </w:ins>
    </w:p>
    <w:p w:rsidR="00AF0F25" w:rsidRPr="0063227B" w:rsidRDefault="00AF0F25" w:rsidP="00AF0F25">
      <w:pPr>
        <w:pStyle w:val="ListParagraph"/>
        <w:widowControl w:val="0"/>
        <w:autoSpaceDE w:val="0"/>
        <w:autoSpaceDN w:val="0"/>
        <w:adjustRightInd w:val="0"/>
        <w:rPr>
          <w:ins w:id="419" w:author="Kenneth Kon" w:date="2015-04-07T15:11:00Z"/>
          <w:color w:val="1A1A1A"/>
        </w:rPr>
      </w:pPr>
    </w:p>
    <w:p w:rsidR="00AF0F25" w:rsidRPr="006E078E" w:rsidRDefault="00AF0F25" w:rsidP="00AF0F25">
      <w:pPr>
        <w:widowControl w:val="0"/>
        <w:autoSpaceDE w:val="0"/>
        <w:autoSpaceDN w:val="0"/>
        <w:adjustRightInd w:val="0"/>
        <w:rPr>
          <w:ins w:id="420" w:author="Kenneth Kon" w:date="2015-04-07T15:11:00Z"/>
          <w:color w:val="1A1A1A"/>
        </w:rPr>
      </w:pPr>
      <w:ins w:id="421" w:author="Kenneth Kon" w:date="2015-04-07T15:11:00Z">
        <w:r w:rsidRPr="006E078E">
          <w:rPr>
            <w:i/>
            <w:iCs/>
            <w:color w:val="1A1A1A"/>
          </w:rPr>
          <w:t>Post-conditions:</w:t>
        </w:r>
      </w:ins>
    </w:p>
    <w:p w:rsidR="00AF0F25" w:rsidRDefault="00AA7B24" w:rsidP="003B4018">
      <w:pPr>
        <w:pStyle w:val="ListParagraph"/>
        <w:widowControl w:val="0"/>
        <w:numPr>
          <w:ilvl w:val="0"/>
          <w:numId w:val="83"/>
        </w:numPr>
        <w:autoSpaceDE w:val="0"/>
        <w:autoSpaceDN w:val="0"/>
        <w:adjustRightInd w:val="0"/>
        <w:spacing w:after="200" w:line="276" w:lineRule="auto"/>
        <w:rPr>
          <w:ins w:id="422" w:author="Kenneth Kon" w:date="2015-04-07T15:11:00Z"/>
          <w:color w:val="1A1A1A"/>
        </w:rPr>
        <w:pPrChange w:id="423" w:author="Kenneth Kon" w:date="2015-04-07T15:14:00Z">
          <w:pPr>
            <w:pStyle w:val="ListParagraph"/>
            <w:widowControl w:val="0"/>
            <w:numPr>
              <w:numId w:val="78"/>
            </w:numPr>
            <w:autoSpaceDE w:val="0"/>
            <w:autoSpaceDN w:val="0"/>
            <w:adjustRightInd w:val="0"/>
            <w:spacing w:after="200" w:line="276" w:lineRule="auto"/>
            <w:ind w:hanging="360"/>
          </w:pPr>
        </w:pPrChange>
      </w:pPr>
      <w:ins w:id="424" w:author="Kenneth Kon" w:date="2015-04-07T15:29:00Z">
        <w:r>
          <w:rPr>
            <w:color w:val="1A1A1A"/>
          </w:rPr>
          <w:t>System shall send another email to Visitors when they are almost ready to get onto a ride</w:t>
        </w:r>
      </w:ins>
      <w:ins w:id="425" w:author="Kenneth Kon" w:date="2015-04-07T15:11:00Z">
        <w:r w:rsidR="00AF0F25">
          <w:rPr>
            <w:color w:val="1A1A1A"/>
          </w:rPr>
          <w:t>.</w:t>
        </w:r>
      </w:ins>
    </w:p>
    <w:p w:rsidR="00AF0F25" w:rsidRDefault="00AF0F25" w:rsidP="00AF0F25">
      <w:pPr>
        <w:pStyle w:val="ListParagraph"/>
        <w:widowControl w:val="0"/>
        <w:autoSpaceDE w:val="0"/>
        <w:autoSpaceDN w:val="0"/>
        <w:adjustRightInd w:val="0"/>
        <w:spacing w:after="200" w:line="276" w:lineRule="auto"/>
        <w:rPr>
          <w:ins w:id="426" w:author="Kenneth Kon" w:date="2015-04-07T15:11:00Z"/>
          <w:color w:val="1A1A1A"/>
        </w:rPr>
      </w:pPr>
      <w:ins w:id="427" w:author="Kenneth Kon" w:date="2015-04-07T15:11:00Z">
        <w:r>
          <w:rPr>
            <w:color w:val="1A1A1A"/>
          </w:rPr>
          <w:t xml:space="preserve"> </w:t>
        </w:r>
      </w:ins>
    </w:p>
    <w:p w:rsidR="00AF0F25" w:rsidRPr="002E0805" w:rsidRDefault="00AF0F25" w:rsidP="00AF0F25">
      <w:pPr>
        <w:pStyle w:val="ListParagraph"/>
        <w:widowControl w:val="0"/>
        <w:autoSpaceDE w:val="0"/>
        <w:autoSpaceDN w:val="0"/>
        <w:adjustRightInd w:val="0"/>
        <w:rPr>
          <w:ins w:id="428" w:author="Kenneth Kon" w:date="2015-04-07T15:11:00Z"/>
          <w:color w:val="1A1A1A"/>
        </w:rPr>
      </w:pPr>
    </w:p>
    <w:p w:rsidR="00AF0F25" w:rsidRPr="00751CA7" w:rsidRDefault="00AF0F25" w:rsidP="00AF0F25">
      <w:pPr>
        <w:widowControl w:val="0"/>
        <w:autoSpaceDE w:val="0"/>
        <w:autoSpaceDN w:val="0"/>
        <w:adjustRightInd w:val="0"/>
        <w:rPr>
          <w:ins w:id="429" w:author="Kenneth Kon" w:date="2015-04-07T15:11:00Z"/>
          <w:color w:val="1A1A1A"/>
        </w:rPr>
      </w:pPr>
      <w:ins w:id="430" w:author="Kenneth Kon" w:date="2015-04-07T15:11:00Z">
        <w:r w:rsidRPr="006E078E">
          <w:rPr>
            <w:i/>
            <w:iCs/>
            <w:color w:val="1A1A1A"/>
          </w:rPr>
          <w:t>Alternative Courses of Action:</w:t>
        </w:r>
      </w:ins>
    </w:p>
    <w:p w:rsidR="00AF0F25" w:rsidRDefault="00AF0F25" w:rsidP="003B4018">
      <w:pPr>
        <w:pStyle w:val="ListParagraph"/>
        <w:numPr>
          <w:ilvl w:val="0"/>
          <w:numId w:val="84"/>
        </w:numPr>
        <w:autoSpaceDE w:val="0"/>
        <w:autoSpaceDN w:val="0"/>
        <w:adjustRightInd w:val="0"/>
        <w:spacing w:after="200" w:line="276" w:lineRule="auto"/>
        <w:rPr>
          <w:ins w:id="431" w:author="Kenneth Kon" w:date="2015-04-07T15:11:00Z"/>
        </w:rPr>
        <w:pPrChange w:id="432" w:author="Kenneth Kon" w:date="2015-04-07T15:14:00Z">
          <w:pPr>
            <w:pStyle w:val="ListParagraph"/>
            <w:numPr>
              <w:numId w:val="79"/>
            </w:numPr>
            <w:autoSpaceDE w:val="0"/>
            <w:autoSpaceDN w:val="0"/>
            <w:adjustRightInd w:val="0"/>
            <w:spacing w:after="200" w:line="276" w:lineRule="auto"/>
            <w:ind w:hanging="360"/>
          </w:pPr>
        </w:pPrChange>
      </w:pPr>
      <w:ins w:id="433" w:author="Kenneth Kon" w:date="2015-04-07T15:11:00Z">
        <w:r>
          <w:t xml:space="preserve">In </w:t>
        </w:r>
      </w:ins>
      <w:ins w:id="434" w:author="Kenneth Kon" w:date="2015-04-07T15:30:00Z">
        <w:r w:rsidR="00096B7C">
          <w:t>Step 3, Visitor does not queue up to a ride.</w:t>
        </w:r>
      </w:ins>
    </w:p>
    <w:p w:rsidR="00AF0F25" w:rsidRPr="00172918" w:rsidRDefault="00AF0F25" w:rsidP="00AF0F25">
      <w:pPr>
        <w:pStyle w:val="ListParagraph"/>
        <w:autoSpaceDE w:val="0"/>
        <w:autoSpaceDN w:val="0"/>
        <w:adjustRightInd w:val="0"/>
        <w:rPr>
          <w:ins w:id="435" w:author="Kenneth Kon" w:date="2015-04-07T15:11:00Z"/>
        </w:rPr>
      </w:pPr>
    </w:p>
    <w:p w:rsidR="00AF0F25" w:rsidRPr="006E078E" w:rsidRDefault="00AF0F25" w:rsidP="00AF0F25">
      <w:pPr>
        <w:widowControl w:val="0"/>
        <w:autoSpaceDE w:val="0"/>
        <w:autoSpaceDN w:val="0"/>
        <w:adjustRightInd w:val="0"/>
        <w:rPr>
          <w:ins w:id="436" w:author="Kenneth Kon" w:date="2015-04-07T15:11:00Z"/>
          <w:color w:val="1A1A1A"/>
        </w:rPr>
      </w:pPr>
      <w:ins w:id="437" w:author="Kenneth Kon" w:date="2015-04-07T15:11:00Z">
        <w:r w:rsidRPr="006E078E">
          <w:rPr>
            <w:i/>
            <w:iCs/>
            <w:color w:val="1A1A1A"/>
          </w:rPr>
          <w:t>Exceptions</w:t>
        </w:r>
      </w:ins>
    </w:p>
    <w:p w:rsidR="00AF0F25" w:rsidRDefault="00BD48B9" w:rsidP="003B4018">
      <w:pPr>
        <w:pStyle w:val="ListParagraph"/>
        <w:widowControl w:val="0"/>
        <w:numPr>
          <w:ilvl w:val="0"/>
          <w:numId w:val="85"/>
        </w:numPr>
        <w:autoSpaceDE w:val="0"/>
        <w:autoSpaceDN w:val="0"/>
        <w:adjustRightInd w:val="0"/>
        <w:spacing w:after="200" w:line="276" w:lineRule="auto"/>
        <w:rPr>
          <w:ins w:id="438" w:author="Kenneth Kon" w:date="2015-04-07T15:11:00Z"/>
          <w:color w:val="1A1A1A"/>
        </w:rPr>
        <w:pPrChange w:id="439" w:author="Kenneth Kon" w:date="2015-04-07T15:14:00Z">
          <w:pPr>
            <w:pStyle w:val="ListParagraph"/>
            <w:widowControl w:val="0"/>
            <w:numPr>
              <w:numId w:val="80"/>
            </w:numPr>
            <w:autoSpaceDE w:val="0"/>
            <w:autoSpaceDN w:val="0"/>
            <w:adjustRightInd w:val="0"/>
            <w:spacing w:after="200" w:line="276" w:lineRule="auto"/>
            <w:ind w:hanging="360"/>
          </w:pPr>
        </w:pPrChange>
      </w:pPr>
      <w:ins w:id="440" w:author="Kenneth Kon" w:date="2015-04-07T15:11:00Z">
        <w:r>
          <w:rPr>
            <w:color w:val="1A1A1A"/>
          </w:rPr>
          <w:t xml:space="preserve">The system </w:t>
        </w:r>
      </w:ins>
      <w:ins w:id="441" w:author="Kenneth Kon" w:date="2015-04-07T15:36:00Z">
        <w:r>
          <w:rPr>
            <w:color w:val="1A1A1A"/>
          </w:rPr>
          <w:t>could not add Visitor to the Ride.</w:t>
        </w:r>
      </w:ins>
    </w:p>
    <w:p w:rsidR="00AF0F25" w:rsidRDefault="00AF0F25" w:rsidP="003B4018">
      <w:pPr>
        <w:pStyle w:val="ListParagraph"/>
        <w:widowControl w:val="0"/>
        <w:numPr>
          <w:ilvl w:val="0"/>
          <w:numId w:val="85"/>
        </w:numPr>
        <w:autoSpaceDE w:val="0"/>
        <w:autoSpaceDN w:val="0"/>
        <w:adjustRightInd w:val="0"/>
        <w:spacing w:after="200" w:line="276" w:lineRule="auto"/>
        <w:rPr>
          <w:ins w:id="442" w:author="Kenneth Kon" w:date="2015-04-07T15:11:00Z"/>
          <w:color w:val="1A1A1A"/>
        </w:rPr>
        <w:pPrChange w:id="443" w:author="Kenneth Kon" w:date="2015-04-07T15:14:00Z">
          <w:pPr>
            <w:pStyle w:val="ListParagraph"/>
            <w:widowControl w:val="0"/>
            <w:numPr>
              <w:numId w:val="80"/>
            </w:numPr>
            <w:autoSpaceDE w:val="0"/>
            <w:autoSpaceDN w:val="0"/>
            <w:adjustRightInd w:val="0"/>
            <w:spacing w:after="200" w:line="276" w:lineRule="auto"/>
            <w:ind w:hanging="360"/>
          </w:pPr>
        </w:pPrChange>
      </w:pPr>
      <w:ins w:id="444" w:author="Kenneth Kon" w:date="2015-04-07T15:11:00Z">
        <w:r>
          <w:rPr>
            <w:color w:val="1A1A1A"/>
          </w:rPr>
          <w:t xml:space="preserve">The system </w:t>
        </w:r>
      </w:ins>
      <w:ins w:id="445" w:author="Kenneth Kon" w:date="2015-04-07T15:36:00Z">
        <w:r w:rsidR="00BD48B9">
          <w:rPr>
            <w:color w:val="1A1A1A"/>
          </w:rPr>
          <w:t>could not send email to the Visitor.</w:t>
        </w:r>
      </w:ins>
    </w:p>
    <w:p w:rsidR="00AF0F25" w:rsidRPr="0063227B" w:rsidRDefault="00AF0F25" w:rsidP="00AF0F25">
      <w:pPr>
        <w:pStyle w:val="ListParagraph"/>
        <w:widowControl w:val="0"/>
        <w:autoSpaceDE w:val="0"/>
        <w:autoSpaceDN w:val="0"/>
        <w:adjustRightInd w:val="0"/>
        <w:rPr>
          <w:ins w:id="446" w:author="Kenneth Kon" w:date="2015-04-07T15:11:00Z"/>
          <w:color w:val="1A1A1A"/>
        </w:rPr>
      </w:pPr>
    </w:p>
    <w:p w:rsidR="00AF0F25" w:rsidRPr="006E078E" w:rsidRDefault="00AF0F25" w:rsidP="00AF0F25">
      <w:pPr>
        <w:widowControl w:val="0"/>
        <w:autoSpaceDE w:val="0"/>
        <w:autoSpaceDN w:val="0"/>
        <w:adjustRightInd w:val="0"/>
        <w:rPr>
          <w:ins w:id="447" w:author="Kenneth Kon" w:date="2015-04-07T15:11:00Z"/>
          <w:color w:val="1A1A1A"/>
        </w:rPr>
      </w:pPr>
      <w:ins w:id="448" w:author="Kenneth Kon" w:date="2015-04-07T15:11:00Z">
        <w:r w:rsidRPr="006E078E">
          <w:rPr>
            <w:i/>
            <w:iCs/>
            <w:color w:val="1A1A1A"/>
          </w:rPr>
          <w:t xml:space="preserve">Related Uses case: </w:t>
        </w:r>
      </w:ins>
      <w:ins w:id="449" w:author="Kenneth Kon" w:date="2015-04-07T15:14:00Z">
        <w:r w:rsidR="00DF7AB8">
          <w:rPr>
            <w:b/>
            <w:bCs/>
          </w:rPr>
          <w:t xml:space="preserve"> </w:t>
        </w:r>
        <w:r w:rsidR="00DF7AB8" w:rsidRPr="00DF7AB8">
          <w:rPr>
            <w:bCs/>
            <w:rPrChange w:id="450" w:author="Kenneth Kon" w:date="2015-04-07T15:14:00Z">
              <w:rPr>
                <w:b/>
                <w:bCs/>
              </w:rPr>
            </w:rPrChange>
          </w:rPr>
          <w:t>N/A</w:t>
        </w:r>
      </w:ins>
      <w:ins w:id="451" w:author="Kenneth Kon" w:date="2015-04-07T15:11:00Z">
        <w:r w:rsidRPr="00DF7AB8">
          <w:rPr>
            <w:bCs/>
            <w:rPrChange w:id="452" w:author="Kenneth Kon" w:date="2015-04-07T15:14:00Z">
              <w:rPr>
                <w:b/>
                <w:bCs/>
              </w:rPr>
            </w:rPrChange>
          </w:rPr>
          <w:t xml:space="preserve">  </w:t>
        </w:r>
      </w:ins>
    </w:p>
    <w:p w:rsidR="00AF0F25" w:rsidRPr="006E078E" w:rsidRDefault="00AF0F25" w:rsidP="00AF0F25">
      <w:pPr>
        <w:widowControl w:val="0"/>
        <w:autoSpaceDE w:val="0"/>
        <w:autoSpaceDN w:val="0"/>
        <w:adjustRightInd w:val="0"/>
        <w:rPr>
          <w:ins w:id="453" w:author="Kenneth Kon" w:date="2015-04-07T15:11:00Z"/>
          <w:color w:val="1A1A1A"/>
        </w:rPr>
      </w:pPr>
      <w:ins w:id="454" w:author="Kenneth Kon" w:date="2015-04-07T15:11:00Z">
        <w:r w:rsidRPr="006E078E">
          <w:rPr>
            <w:b/>
            <w:bCs/>
            <w:color w:val="1A1A1A"/>
          </w:rPr>
          <w:t>Special Requirements:</w:t>
        </w:r>
      </w:ins>
    </w:p>
    <w:p w:rsidR="00AF0F25" w:rsidRPr="006E078E" w:rsidRDefault="00AF0F25" w:rsidP="00AF0F25">
      <w:pPr>
        <w:pStyle w:val="Standard"/>
        <w:numPr>
          <w:ilvl w:val="0"/>
          <w:numId w:val="2"/>
        </w:numPr>
        <w:ind w:left="720"/>
        <w:rPr>
          <w:ins w:id="455" w:author="Kenneth Kon" w:date="2015-04-07T15:11:00Z"/>
          <w:rFonts w:ascii="Times New Roman" w:hAnsi="Times New Roman" w:cs="Times New Roman"/>
        </w:rPr>
      </w:pPr>
      <w:ins w:id="456" w:author="Kenneth Kon" w:date="2015-04-07T15:11: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AF0F25" w:rsidRPr="006E078E" w:rsidRDefault="00AF0F25" w:rsidP="00AF0F25">
      <w:pPr>
        <w:pStyle w:val="Standard"/>
        <w:numPr>
          <w:ilvl w:val="0"/>
          <w:numId w:val="2"/>
        </w:numPr>
        <w:spacing w:line="360" w:lineRule="auto"/>
        <w:ind w:left="720"/>
        <w:rPr>
          <w:ins w:id="457" w:author="Kenneth Kon" w:date="2015-04-07T15:11:00Z"/>
          <w:rFonts w:ascii="Times New Roman" w:hAnsi="Times New Roman" w:cs="Times New Roman"/>
        </w:rPr>
      </w:pPr>
      <w:ins w:id="458" w:author="Kenneth Kon" w:date="2015-04-07T15:11: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AF0F25" w:rsidRPr="006E078E" w:rsidRDefault="00AF0F25" w:rsidP="00AF0F25">
      <w:pPr>
        <w:pStyle w:val="ListParagraph"/>
        <w:numPr>
          <w:ilvl w:val="0"/>
          <w:numId w:val="1"/>
        </w:numPr>
        <w:autoSpaceDE w:val="0"/>
        <w:autoSpaceDN w:val="0"/>
        <w:adjustRightInd w:val="0"/>
        <w:ind w:left="720"/>
        <w:rPr>
          <w:ins w:id="459" w:author="Kenneth Kon" w:date="2015-04-07T15:11:00Z"/>
        </w:rPr>
      </w:pPr>
      <w:ins w:id="460" w:author="Kenneth Kon" w:date="2015-04-07T15:11:00Z">
        <w:r w:rsidRPr="006E078E">
          <w:rPr>
            <w:b/>
            <w:bCs/>
          </w:rPr>
          <w:t>Performance</w:t>
        </w:r>
        <w:r w:rsidRPr="006E078E">
          <w:t>: The system s</w:t>
        </w:r>
        <w:r>
          <w:t>hould be sent and saved within 2</w:t>
        </w:r>
        <w:r w:rsidRPr="006E078E">
          <w:t xml:space="preserve"> seconds.</w:t>
        </w:r>
      </w:ins>
    </w:p>
    <w:p w:rsidR="00AF0F25" w:rsidRDefault="00AF0F25" w:rsidP="00AF0F25">
      <w:pPr>
        <w:pStyle w:val="Standard"/>
        <w:numPr>
          <w:ilvl w:val="0"/>
          <w:numId w:val="2"/>
        </w:numPr>
        <w:spacing w:line="360" w:lineRule="auto"/>
        <w:ind w:left="720"/>
        <w:rPr>
          <w:ins w:id="461" w:author="Kenneth Kon" w:date="2015-04-07T15:11:00Z"/>
          <w:rFonts w:ascii="Times New Roman" w:hAnsi="Times New Roman" w:cs="Times New Roman"/>
        </w:rPr>
      </w:pPr>
      <w:ins w:id="462" w:author="Kenneth Kon" w:date="2015-04-07T15:11: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AF0F25" w:rsidRPr="0081361F" w:rsidRDefault="00AF0F25" w:rsidP="00AF0F25">
      <w:pPr>
        <w:pStyle w:val="ListParagraph"/>
        <w:autoSpaceDE w:val="0"/>
        <w:autoSpaceDN w:val="0"/>
        <w:adjustRightInd w:val="0"/>
        <w:ind w:left="360"/>
        <w:rPr>
          <w:ins w:id="463" w:author="Kenneth Kon" w:date="2015-04-07T15:11:00Z"/>
          <w:b/>
          <w:bCs/>
        </w:rPr>
      </w:pPr>
      <w:ins w:id="464" w:author="Kenneth Kon" w:date="2015-04-07T15:11:00Z">
        <w:r w:rsidRPr="0081361F">
          <w:rPr>
            <w:b/>
            <w:bCs/>
          </w:rPr>
          <w:t>***********************************************************************</w:t>
        </w:r>
      </w:ins>
    </w:p>
    <w:p w:rsidR="00AF0F25" w:rsidRPr="0081361F" w:rsidRDefault="00AF0F25" w:rsidP="000B3422">
      <w:pPr>
        <w:pStyle w:val="ListParagraph"/>
        <w:autoSpaceDE w:val="0"/>
        <w:autoSpaceDN w:val="0"/>
        <w:adjustRightInd w:val="0"/>
        <w:ind w:left="360"/>
        <w:rPr>
          <w:ins w:id="465" w:author="Kenneth Kon" w:date="2015-03-27T12:44:00Z"/>
          <w:b/>
          <w:bCs/>
        </w:rPr>
      </w:pPr>
    </w:p>
    <w:p w:rsidR="000B3422" w:rsidRDefault="000B3422" w:rsidP="007B43A2">
      <w:pPr>
        <w:pStyle w:val="normal0"/>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466" w:author="Kenneth Kon" w:date="2015-03-10T15:51:00Z"/>
        </w:rPr>
      </w:pPr>
      <w:moveFromRangeStart w:id="467" w:author="Kenneth Kon" w:date="2015-03-10T15:50:00Z" w:name="move413765982"/>
      <w:moveFrom w:id="468" w:author="Kenneth Kon" w:date="2015-03-10T15:50:00Z">
        <w:r w:rsidDel="001000C6">
          <w:t>Class Diagram</w:t>
        </w:r>
      </w:moveFrom>
    </w:p>
    <w:p w:rsidR="001000C6" w:rsidRPr="00281538" w:rsidDel="001000C6" w:rsidRDefault="00BD48B9" w:rsidP="00EE22E9">
      <w:pPr>
        <w:pStyle w:val="NoSpacing"/>
      </w:pPr>
      <w:ins w:id="469" w:author="Kenneth Kon" w:date="2015-04-02T14:06:00Z">
        <w:r>
          <w:rPr>
            <w:noProof/>
          </w:rPr>
          <w:lastRenderedPageBreak/>
          <w:drawing>
            <wp:inline distT="0" distB="0" distL="0" distR="0">
              <wp:extent cx="5943600" cy="3371215"/>
              <wp:effectExtent l="19050" t="0" r="0" b="0"/>
              <wp:docPr id="6" name="Picture 1"/>
              <wp:cNvGraphicFramePr/>
              <a:graphic xmlns:a="http://schemas.openxmlformats.org/drawingml/2006/main">
                <a:graphicData uri="http://schemas.openxmlformats.org/drawingml/2006/picture">
                  <pic:pic xmlns:pic="http://schemas.openxmlformats.org/drawingml/2006/picture">
                    <pic:nvPicPr>
                      <pic:cNvPr id="17409" name="Picture 1"/>
                      <pic:cNvPicPr>
                        <a:picLocks noChangeAspect="1" noChangeArrowheads="1"/>
                      </pic:cNvPicPr>
                    </pic:nvPicPr>
                    <pic:blipFill>
                      <a:blip r:embed="rId7" cstate="print"/>
                      <a:srcRect/>
                      <a:stretch>
                        <a:fillRect/>
                      </a:stretch>
                    </pic:blipFill>
                    <pic:spPr bwMode="auto">
                      <a:xfrm>
                        <a:off x="0" y="0"/>
                        <a:ext cx="5943600" cy="3371215"/>
                      </a:xfrm>
                      <a:prstGeom prst="rect">
                        <a:avLst/>
                      </a:prstGeom>
                      <a:noFill/>
                      <a:ln w="9525">
                        <a:noFill/>
                        <a:miter lim="800000"/>
                        <a:headEnd/>
                        <a:tailEnd/>
                      </a:ln>
                    </pic:spPr>
                  </pic:pic>
                </a:graphicData>
              </a:graphic>
            </wp:inline>
          </w:drawing>
        </w:r>
      </w:ins>
    </w:p>
    <w:moveFromRangeEnd w:id="467"/>
    <w:p w:rsidR="00281538" w:rsidRDefault="00281538" w:rsidP="00281538">
      <w:pPr>
        <w:rPr>
          <w:ins w:id="470"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471" w:author="Kenneth Kon" w:date="2015-03-10T15:50:00Z" w:name="move413765982"/>
      <w:moveTo w:id="472" w:author="Kenneth Kon" w:date="2015-03-10T15:50:00Z">
        <w:r>
          <w:t>Class Diagram</w:t>
        </w:r>
      </w:moveTo>
    </w:p>
    <w:moveToRangeEnd w:id="471"/>
    <w:p w:rsidR="00C21B4C" w:rsidRDefault="00C21B4C" w:rsidP="00281538">
      <w:pPr>
        <w:rPr>
          <w:ins w:id="473"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474"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lastRenderedPageBreak/>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475"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BD48B9" w:rsidP="00EE22E9">
      <w:pPr>
        <w:pStyle w:val="Heading2"/>
        <w:rPr>
          <w:del w:id="476" w:author="Kenneth Kon" w:date="2015-03-16T11:33:00Z"/>
          <w:rFonts w:ascii="Times New Roman" w:hAnsi="Times New Roman"/>
          <w:color w:val="auto"/>
          <w:sz w:val="24"/>
          <w:szCs w:val="24"/>
          <w:u w:val="single"/>
        </w:rPr>
      </w:pPr>
      <w:ins w:id="477" w:author="Kenneth Kon" w:date="2015-03-16T11:33:00Z">
        <w:r>
          <w:rPr>
            <w:rFonts w:ascii="Times New Roman" w:hAnsi="Times New Roman"/>
            <w:noProof/>
            <w:color w:val="auto"/>
            <w:sz w:val="24"/>
            <w:szCs w:val="24"/>
            <w:u w:val="single"/>
            <w:rPrChange w:id="478">
              <w:rPr>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5943600" cy="4787900"/>
                      </a:xfrm>
                      <a:prstGeom prst="rect">
                        <a:avLst/>
                      </a:prstGeom>
                      <a:ln/>
                    </pic:spPr>
                  </pic:pic>
                </a:graphicData>
              </a:graphic>
            </wp:inline>
          </w:drawing>
        </w:r>
      </w:ins>
      <w:del w:id="479"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BD48B9" w:rsidP="00EE22E9">
      <w:pPr>
        <w:pStyle w:val="Heading2"/>
        <w:ind w:left="-1260"/>
        <w:rPr>
          <w:del w:id="480" w:author="Kenneth Kon" w:date="2015-03-16T11:33:00Z"/>
        </w:rPr>
      </w:pPr>
      <w:del w:id="481"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4"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482" w:author="Kenneth Kon" w:date="2015-03-16T11:33:00Z"/>
        </w:rPr>
      </w:pPr>
      <w:del w:id="483"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484" w:author="Kenneth Kon" w:date="2015-03-10T15:46:00Z"/>
          <w:rFonts w:ascii="Times New Roman" w:hAnsi="Times New Roman"/>
          <w:color w:val="auto"/>
          <w:sz w:val="24"/>
          <w:szCs w:val="24"/>
          <w:u w:val="single"/>
        </w:rPr>
      </w:pPr>
      <w:del w:id="485"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BD48B9" w:rsidP="00B71C45">
      <w:pPr>
        <w:pStyle w:val="normal0"/>
        <w:rPr>
          <w:ins w:id="486" w:author="Kenneth Kon" w:date="2015-03-10T15:46:00Z"/>
          <w:b/>
        </w:rPr>
      </w:pPr>
      <w:del w:id="487"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488" w:author="Kenneth Kon" w:date="2015-03-10T15:45:00Z"/>
        </w:rPr>
      </w:pPr>
      <w:ins w:id="489" w:author="Kenneth Kon" w:date="2015-03-10T15:45:00Z">
        <w:r w:rsidRPr="00B71C45">
          <w:rPr>
            <w:b/>
          </w:rPr>
          <w:t xml:space="preserve"> </w:t>
        </w:r>
        <w:r>
          <w:rPr>
            <w:b/>
          </w:rPr>
          <w:t>VQ17 – Visitor DeQueue</w:t>
        </w:r>
      </w:ins>
    </w:p>
    <w:p w:rsidR="00B71C45" w:rsidRDefault="00B71C45" w:rsidP="00B71C45">
      <w:pPr>
        <w:pStyle w:val="normal0"/>
        <w:rPr>
          <w:ins w:id="490" w:author="Kenneth Kon" w:date="2015-03-10T15:45:00Z"/>
        </w:rPr>
      </w:pPr>
      <w:ins w:id="491" w:author="Kenneth Kon" w:date="2015-03-10T15:45:00Z">
        <w:r>
          <w:rPr>
            <w:b/>
          </w:rPr>
          <w:lastRenderedPageBreak/>
          <w:t xml:space="preserve"> </w:t>
        </w:r>
        <w:r w:rsidR="00BD48B9">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492" w:author="Kenneth Kon" w:date="2015-03-10T15:45:00Z"/>
        </w:rPr>
      </w:pPr>
    </w:p>
    <w:p w:rsidR="00B71C45" w:rsidRDefault="00B71C45" w:rsidP="00B71C45">
      <w:pPr>
        <w:pStyle w:val="normal0"/>
        <w:rPr>
          <w:ins w:id="493" w:author="Kenneth Kon" w:date="2015-03-10T15:45:00Z"/>
        </w:rPr>
      </w:pPr>
    </w:p>
    <w:p w:rsidR="00B71C45" w:rsidRDefault="00B71C45" w:rsidP="00B71C45">
      <w:pPr>
        <w:pStyle w:val="normal0"/>
        <w:rPr>
          <w:ins w:id="494" w:author="Kenneth Kon" w:date="2015-03-10T15:45:00Z"/>
        </w:rPr>
      </w:pPr>
    </w:p>
    <w:p w:rsidR="00B71C45" w:rsidRDefault="00B71C45" w:rsidP="00B71C45">
      <w:pPr>
        <w:pStyle w:val="normal0"/>
        <w:rPr>
          <w:ins w:id="495" w:author="Kenneth Kon" w:date="2015-03-10T15:46:00Z"/>
        </w:rPr>
      </w:pPr>
    </w:p>
    <w:p w:rsidR="005748B8" w:rsidRDefault="005748B8" w:rsidP="00B71C45">
      <w:pPr>
        <w:pStyle w:val="normal0"/>
        <w:rPr>
          <w:ins w:id="496" w:author="Kenneth Kon" w:date="2015-03-10T15:46:00Z"/>
        </w:rPr>
      </w:pPr>
    </w:p>
    <w:p w:rsidR="005748B8" w:rsidRDefault="005748B8" w:rsidP="00B71C45">
      <w:pPr>
        <w:pStyle w:val="normal0"/>
        <w:rPr>
          <w:ins w:id="497" w:author="Kenneth Kon" w:date="2015-03-10T15:46:00Z"/>
        </w:rPr>
      </w:pPr>
    </w:p>
    <w:p w:rsidR="005748B8" w:rsidRDefault="005748B8" w:rsidP="00B71C45">
      <w:pPr>
        <w:pStyle w:val="normal0"/>
        <w:rPr>
          <w:ins w:id="498" w:author="Kenneth Kon" w:date="2015-03-10T15:46:00Z"/>
        </w:rPr>
      </w:pPr>
    </w:p>
    <w:p w:rsidR="005748B8" w:rsidRDefault="005748B8" w:rsidP="00B71C45">
      <w:pPr>
        <w:pStyle w:val="normal0"/>
        <w:rPr>
          <w:ins w:id="499" w:author="Kenneth Kon" w:date="2015-03-10T15:46:00Z"/>
        </w:rPr>
      </w:pPr>
    </w:p>
    <w:p w:rsidR="005748B8" w:rsidRDefault="005748B8" w:rsidP="00B71C45">
      <w:pPr>
        <w:pStyle w:val="normal0"/>
        <w:rPr>
          <w:ins w:id="500" w:author="Kenneth Kon" w:date="2015-03-10T15:46:00Z"/>
        </w:rPr>
      </w:pPr>
    </w:p>
    <w:p w:rsidR="005748B8" w:rsidRDefault="005748B8" w:rsidP="00B71C45">
      <w:pPr>
        <w:pStyle w:val="normal0"/>
        <w:rPr>
          <w:ins w:id="501" w:author="Kenneth Kon" w:date="2015-03-10T15:46:00Z"/>
        </w:rPr>
      </w:pPr>
    </w:p>
    <w:p w:rsidR="005748B8" w:rsidRDefault="005748B8" w:rsidP="00B71C45">
      <w:pPr>
        <w:pStyle w:val="normal0"/>
        <w:rPr>
          <w:ins w:id="502" w:author="Kenneth Kon" w:date="2015-03-10T15:46:00Z"/>
        </w:rPr>
      </w:pPr>
    </w:p>
    <w:p w:rsidR="005748B8" w:rsidRDefault="005748B8" w:rsidP="00B71C45">
      <w:pPr>
        <w:pStyle w:val="normal0"/>
        <w:rPr>
          <w:ins w:id="503" w:author="Kenneth Kon" w:date="2015-03-10T15:46:00Z"/>
        </w:rPr>
      </w:pPr>
    </w:p>
    <w:p w:rsidR="005748B8" w:rsidRDefault="005748B8" w:rsidP="00B71C45">
      <w:pPr>
        <w:pStyle w:val="normal0"/>
        <w:rPr>
          <w:ins w:id="504" w:author="Kenneth Kon" w:date="2015-03-10T15:46:00Z"/>
        </w:rPr>
      </w:pPr>
    </w:p>
    <w:p w:rsidR="005748B8" w:rsidRDefault="005748B8" w:rsidP="00B71C45">
      <w:pPr>
        <w:pStyle w:val="normal0"/>
        <w:rPr>
          <w:ins w:id="505" w:author="Kenneth Kon" w:date="2015-03-10T15:46:00Z"/>
        </w:rPr>
      </w:pPr>
    </w:p>
    <w:p w:rsidR="005748B8" w:rsidRDefault="005748B8" w:rsidP="00B71C45">
      <w:pPr>
        <w:pStyle w:val="normal0"/>
        <w:rPr>
          <w:ins w:id="506" w:author="Kenneth Kon" w:date="2015-03-10T15:45:00Z"/>
        </w:rPr>
      </w:pPr>
    </w:p>
    <w:p w:rsidR="00B71C45" w:rsidRDefault="00B71C45" w:rsidP="00B71C45">
      <w:pPr>
        <w:pStyle w:val="normal0"/>
        <w:rPr>
          <w:ins w:id="507" w:author="Kenneth Kon" w:date="2015-03-10T15:45:00Z"/>
        </w:rPr>
      </w:pPr>
    </w:p>
    <w:p w:rsidR="00B71C45" w:rsidRDefault="00B71C45" w:rsidP="00B71C45">
      <w:pPr>
        <w:pStyle w:val="normal0"/>
        <w:rPr>
          <w:ins w:id="508" w:author="Kenneth Kon" w:date="2015-03-10T15:45:00Z"/>
        </w:rPr>
      </w:pPr>
    </w:p>
    <w:p w:rsidR="00B71C45" w:rsidRDefault="00B71C45" w:rsidP="00B71C45">
      <w:pPr>
        <w:pStyle w:val="normal0"/>
        <w:rPr>
          <w:ins w:id="509" w:author="Kenneth Kon" w:date="2015-03-10T15:45:00Z"/>
        </w:rPr>
      </w:pPr>
      <w:ins w:id="510" w:author="Kenneth Kon" w:date="2015-03-10T15:45:00Z">
        <w:r>
          <w:rPr>
            <w:b/>
          </w:rPr>
          <w:lastRenderedPageBreak/>
          <w:t xml:space="preserve">VQ18 – </w:t>
        </w:r>
      </w:ins>
      <w:ins w:id="511" w:author="Kenneth Kon" w:date="2015-03-13T14:46:00Z">
        <w:r w:rsidR="00CF7832">
          <w:rPr>
            <w:b/>
          </w:rPr>
          <w:t>Simulate Add Ride</w:t>
        </w:r>
      </w:ins>
    </w:p>
    <w:p w:rsidR="00B71C45" w:rsidRDefault="00037DD5" w:rsidP="00B71C45">
      <w:pPr>
        <w:pStyle w:val="normal0"/>
        <w:rPr>
          <w:ins w:id="512"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513" w:author="Kenneth Kon" w:date="2015-03-10T15:45:00Z"/>
        </w:rPr>
      </w:pPr>
    </w:p>
    <w:p w:rsidR="00B71C45" w:rsidRDefault="00B71C45" w:rsidP="00B71C45">
      <w:pPr>
        <w:pStyle w:val="normal0"/>
        <w:rPr>
          <w:ins w:id="514" w:author="Kenneth Kon" w:date="2015-03-10T15:45:00Z"/>
        </w:rPr>
      </w:pPr>
    </w:p>
    <w:p w:rsidR="00B71C45" w:rsidRDefault="00B71C45" w:rsidP="00B71C45">
      <w:pPr>
        <w:pStyle w:val="normal0"/>
        <w:rPr>
          <w:ins w:id="515" w:author="Kenneth Kon" w:date="2015-03-10T15:45:00Z"/>
        </w:rPr>
      </w:pPr>
    </w:p>
    <w:p w:rsidR="00B71C45" w:rsidRDefault="00B71C45" w:rsidP="00B71C45">
      <w:pPr>
        <w:pStyle w:val="normal0"/>
        <w:rPr>
          <w:ins w:id="516" w:author="Kenneth Kon" w:date="2015-03-10T15:45:00Z"/>
        </w:rPr>
      </w:pPr>
    </w:p>
    <w:p w:rsidR="00B71C45" w:rsidRDefault="00B71C45" w:rsidP="00B71C45">
      <w:pPr>
        <w:pStyle w:val="normal0"/>
        <w:rPr>
          <w:ins w:id="517" w:author="Kenneth Kon" w:date="2015-03-10T15:45:00Z"/>
        </w:rPr>
      </w:pPr>
    </w:p>
    <w:p w:rsidR="00B71C45" w:rsidRDefault="00B71C45" w:rsidP="00B71C45">
      <w:pPr>
        <w:pStyle w:val="normal0"/>
        <w:rPr>
          <w:ins w:id="518" w:author="Kenneth Kon" w:date="2015-03-10T15:45:00Z"/>
        </w:rPr>
      </w:pPr>
    </w:p>
    <w:p w:rsidR="00B71C45" w:rsidRDefault="00B71C45" w:rsidP="00B71C45">
      <w:pPr>
        <w:pStyle w:val="normal0"/>
        <w:rPr>
          <w:ins w:id="519" w:author="Kenneth Kon" w:date="2015-03-10T15:45:00Z"/>
        </w:rPr>
      </w:pPr>
    </w:p>
    <w:p w:rsidR="00B71C45" w:rsidRDefault="00B71C45" w:rsidP="00B71C45">
      <w:pPr>
        <w:pStyle w:val="normal0"/>
        <w:rPr>
          <w:ins w:id="520" w:author="Kenneth Kon" w:date="2015-03-10T15:45:00Z"/>
        </w:rPr>
      </w:pPr>
    </w:p>
    <w:p w:rsidR="00B71C45" w:rsidRDefault="00B71C45" w:rsidP="00B71C45">
      <w:pPr>
        <w:pStyle w:val="normal0"/>
        <w:rPr>
          <w:ins w:id="521" w:author="Kenneth Kon" w:date="2015-03-10T15:45:00Z"/>
        </w:rPr>
      </w:pPr>
    </w:p>
    <w:p w:rsidR="00B71C45" w:rsidRDefault="00B71C45" w:rsidP="00B71C45">
      <w:pPr>
        <w:pStyle w:val="normal0"/>
        <w:rPr>
          <w:ins w:id="522" w:author="Kenneth Kon" w:date="2015-03-10T15:45:00Z"/>
        </w:rPr>
      </w:pPr>
    </w:p>
    <w:p w:rsidR="00B71C45" w:rsidRDefault="00B71C45" w:rsidP="00B71C45">
      <w:pPr>
        <w:pStyle w:val="normal0"/>
        <w:rPr>
          <w:ins w:id="523" w:author="Kenneth Kon" w:date="2015-03-10T15:45:00Z"/>
        </w:rPr>
      </w:pPr>
    </w:p>
    <w:p w:rsidR="00B71C45" w:rsidRDefault="00B71C45" w:rsidP="00B71C45">
      <w:pPr>
        <w:pStyle w:val="normal0"/>
        <w:rPr>
          <w:ins w:id="524" w:author="Kenneth Kon" w:date="2015-03-10T15:45:00Z"/>
        </w:rPr>
      </w:pPr>
      <w:ins w:id="525" w:author="Kenneth Kon" w:date="2015-03-10T15:45:00Z">
        <w:r>
          <w:rPr>
            <w:b/>
          </w:rPr>
          <w:t xml:space="preserve">VQ19 – Simulate </w:t>
        </w:r>
      </w:ins>
      <w:ins w:id="526" w:author="Kenneth Kon" w:date="2015-03-27T13:42:00Z">
        <w:r w:rsidR="001431DB">
          <w:rPr>
            <w:b/>
          </w:rPr>
          <w:t>Dequeue for Rides</w:t>
        </w:r>
      </w:ins>
    </w:p>
    <w:p w:rsidR="00B71C45" w:rsidRDefault="00BD48B9" w:rsidP="00B71C45">
      <w:pPr>
        <w:pStyle w:val="normal0"/>
        <w:rPr>
          <w:ins w:id="527" w:author="Kenneth Kon" w:date="2015-03-10T15:45:00Z"/>
        </w:rPr>
      </w:pPr>
      <w:ins w:id="528"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7"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529" w:author="Kenneth Kon" w:date="2015-03-10T15:45:00Z"/>
        </w:rPr>
      </w:pPr>
    </w:p>
    <w:p w:rsidR="000F3537" w:rsidRDefault="005F1649" w:rsidP="000F3537">
      <w:pPr>
        <w:pStyle w:val="normal0"/>
        <w:rPr>
          <w:ins w:id="530" w:author="Kenneth Kon" w:date="2015-03-27T13:13:00Z"/>
        </w:rPr>
      </w:pPr>
      <w:ins w:id="531" w:author="Kenneth Kon" w:date="2015-03-27T13:13:00Z">
        <w:r>
          <w:rPr>
            <w:b/>
          </w:rPr>
          <w:t>VQ20 – Dynamic Find Wait Time</w:t>
        </w:r>
      </w:ins>
    </w:p>
    <w:p w:rsidR="00B71C45" w:rsidRDefault="00BD48B9" w:rsidP="00B71C45">
      <w:pPr>
        <w:pStyle w:val="normal0"/>
        <w:rPr>
          <w:ins w:id="532" w:author="Kenneth Kon" w:date="2015-03-10T15:45:00Z"/>
        </w:rPr>
      </w:pPr>
      <w:ins w:id="533" w:author="Kenneth Kon" w:date="2015-04-02T14:23:00Z">
        <w:r>
          <w:rPr>
            <w:noProof/>
          </w:rPr>
          <w:lastRenderedPageBreak/>
          <w:drawing>
            <wp:inline distT="0" distB="0" distL="0" distR="0">
              <wp:extent cx="5943600" cy="450278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ins>
    </w:p>
    <w:p w:rsidR="00EE22E9" w:rsidDel="00C21B4C" w:rsidRDefault="00EE22E9" w:rsidP="00EE22E9">
      <w:pPr>
        <w:pStyle w:val="Heading2"/>
        <w:ind w:left="-1260"/>
        <w:rPr>
          <w:del w:id="534" w:author="Kenneth Kon" w:date="2015-03-10T15:50:00Z"/>
        </w:rPr>
      </w:pPr>
    </w:p>
    <w:p w:rsidR="00E16757" w:rsidRPr="00281538" w:rsidDel="00C21B4C" w:rsidRDefault="00E16757" w:rsidP="00281538">
      <w:pPr>
        <w:rPr>
          <w:del w:id="535"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536" w:author="Kenneth Kon" w:date="2015-03-10T15:50:00Z"/>
          <w:rFonts w:ascii="Times New Roman" w:eastAsiaTheme="majorEastAsia" w:hAnsi="Times New Roman" w:cstheme="majorBidi"/>
          <w:b/>
          <w:bCs/>
          <w:color w:val="4F81BD" w:themeColor="accent1"/>
          <w:sz w:val="26"/>
          <w:szCs w:val="26"/>
        </w:rPr>
      </w:pPr>
      <w:del w:id="537"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538"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000000" w:rsidRDefault="00BC61AE">
      <w:pPr>
        <w:pStyle w:val="NoSpacing"/>
        <w:rPr>
          <w:ins w:id="539" w:author="Kenneth Kon" w:date="2015-03-10T15:52:00Z"/>
        </w:rPr>
        <w:pPrChange w:id="540" w:author="Kenneth Kon" w:date="2015-03-10T15:52:00Z">
          <w:pPr/>
        </w:pPrChange>
      </w:pPr>
      <w:ins w:id="541" w:author="Kenneth Kon" w:date="2015-03-10T15:52:00Z">
        <w:r w:rsidRPr="00DF7FAB">
          <w:t>Class Interfaces (code) for the subsystem Login Operation:</w:t>
        </w:r>
      </w:ins>
    </w:p>
    <w:p w:rsidR="00000000" w:rsidRDefault="00BD48B9">
      <w:pPr>
        <w:pStyle w:val="NoSpacing"/>
        <w:rPr>
          <w:ins w:id="542" w:author="Kenneth Kon" w:date="2015-03-10T15:52:00Z"/>
        </w:rPr>
        <w:pPrChange w:id="543" w:author="Kenneth Kon" w:date="2015-03-10T15:52:00Z">
          <w:pPr/>
        </w:pPrChange>
      </w:pPr>
    </w:p>
    <w:p w:rsidR="00000000" w:rsidRDefault="00BC61AE">
      <w:pPr>
        <w:pStyle w:val="NoSpacing"/>
        <w:rPr>
          <w:ins w:id="544" w:author="Kenneth Kon" w:date="2015-03-10T15:52:00Z"/>
          <w:rFonts w:eastAsiaTheme="minorEastAsia"/>
        </w:rPr>
        <w:pPrChange w:id="545" w:author="Kenneth Kon" w:date="2015-03-10T15:52:00Z">
          <w:pPr>
            <w:widowControl w:val="0"/>
            <w:autoSpaceDE w:val="0"/>
            <w:autoSpaceDN w:val="0"/>
            <w:adjustRightInd w:val="0"/>
          </w:pPr>
        </w:pPrChange>
      </w:pPr>
      <w:ins w:id="546" w:author="Kenneth Kon" w:date="2015-03-10T15:52:00Z">
        <w:r w:rsidRPr="00181F8B">
          <w:rPr>
            <w:rFonts w:eastAsiaTheme="minorEastAsia"/>
            <w:bCs/>
            <w:color w:val="7F0055"/>
          </w:rPr>
          <w:t>package</w:t>
        </w:r>
        <w:r w:rsidRPr="00181F8B">
          <w:rPr>
            <w:rFonts w:eastAsiaTheme="minorEastAsia"/>
            <w:color w:val="000000"/>
          </w:rPr>
          <w:t xml:space="preserve"> com.virtual.queue.dao;</w:t>
        </w:r>
      </w:ins>
    </w:p>
    <w:p w:rsidR="00000000" w:rsidRDefault="00BD48B9">
      <w:pPr>
        <w:pStyle w:val="NoSpacing"/>
        <w:rPr>
          <w:ins w:id="547" w:author="Kenneth Kon" w:date="2015-03-10T15:52:00Z"/>
          <w:rFonts w:eastAsiaTheme="minorEastAsia"/>
        </w:rPr>
        <w:pPrChange w:id="548" w:author="Kenneth Kon" w:date="2015-03-10T15:52:00Z">
          <w:pPr>
            <w:widowControl w:val="0"/>
            <w:autoSpaceDE w:val="0"/>
            <w:autoSpaceDN w:val="0"/>
            <w:adjustRightInd w:val="0"/>
          </w:pPr>
        </w:pPrChange>
      </w:pPr>
    </w:p>
    <w:p w:rsidR="00000000" w:rsidRDefault="00BC61AE">
      <w:pPr>
        <w:pStyle w:val="NoSpacing"/>
        <w:rPr>
          <w:ins w:id="549" w:author="Kenneth Kon" w:date="2015-03-10T15:52:00Z"/>
          <w:rFonts w:eastAsiaTheme="minorEastAsia"/>
        </w:rPr>
        <w:pPrChange w:id="550" w:author="Kenneth Kon" w:date="2015-03-10T15:52:00Z">
          <w:pPr>
            <w:widowControl w:val="0"/>
            <w:autoSpaceDE w:val="0"/>
            <w:autoSpaceDN w:val="0"/>
            <w:adjustRightInd w:val="0"/>
          </w:pPr>
        </w:pPrChange>
      </w:pPr>
      <w:ins w:id="551"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000000" w:rsidRDefault="00BD48B9">
      <w:pPr>
        <w:pStyle w:val="NoSpacing"/>
        <w:rPr>
          <w:ins w:id="552" w:author="Kenneth Kon" w:date="2015-03-10T15:52:00Z"/>
          <w:rFonts w:eastAsiaTheme="minorEastAsia"/>
        </w:rPr>
        <w:pPrChange w:id="553" w:author="Kenneth Kon" w:date="2015-03-10T15:52:00Z">
          <w:pPr>
            <w:widowControl w:val="0"/>
            <w:autoSpaceDE w:val="0"/>
            <w:autoSpaceDN w:val="0"/>
            <w:adjustRightInd w:val="0"/>
          </w:pPr>
        </w:pPrChange>
      </w:pPr>
    </w:p>
    <w:p w:rsidR="00000000" w:rsidRDefault="00BC61AE">
      <w:pPr>
        <w:pStyle w:val="NoSpacing"/>
        <w:rPr>
          <w:ins w:id="554" w:author="Kenneth Kon" w:date="2015-03-10T15:52:00Z"/>
          <w:rFonts w:eastAsiaTheme="minorEastAsia"/>
        </w:rPr>
        <w:pPrChange w:id="555" w:author="Kenneth Kon" w:date="2015-03-10T15:52:00Z">
          <w:pPr>
            <w:widowControl w:val="0"/>
            <w:autoSpaceDE w:val="0"/>
            <w:autoSpaceDN w:val="0"/>
            <w:adjustRightInd w:val="0"/>
          </w:pPr>
        </w:pPrChange>
      </w:pPr>
      <w:ins w:id="556"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LoginDao {</w:t>
        </w:r>
      </w:ins>
    </w:p>
    <w:p w:rsidR="00000000" w:rsidRDefault="00BC61AE">
      <w:pPr>
        <w:pStyle w:val="NoSpacing"/>
        <w:rPr>
          <w:ins w:id="557" w:author="Kenneth Kon" w:date="2015-03-10T15:52:00Z"/>
          <w:rFonts w:eastAsiaTheme="minorEastAsia"/>
        </w:rPr>
        <w:pPrChange w:id="558" w:author="Kenneth Kon" w:date="2015-03-10T15:52:00Z">
          <w:pPr>
            <w:widowControl w:val="0"/>
            <w:autoSpaceDE w:val="0"/>
            <w:autoSpaceDN w:val="0"/>
            <w:adjustRightInd w:val="0"/>
          </w:pPr>
        </w:pPrChange>
      </w:pPr>
      <w:ins w:id="559"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validLogin(String </w:t>
        </w:r>
        <w:r w:rsidRPr="00181F8B">
          <w:rPr>
            <w:rFonts w:eastAsiaTheme="minorEastAsia"/>
            <w:color w:val="6A3E3E"/>
          </w:rPr>
          <w:t>user</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000000" w:rsidRDefault="00BC61AE">
      <w:pPr>
        <w:pStyle w:val="NoSpacing"/>
        <w:rPr>
          <w:ins w:id="560" w:author="Kenneth Kon" w:date="2015-03-10T15:52:00Z"/>
          <w:rFonts w:eastAsiaTheme="minorEastAsia"/>
        </w:rPr>
        <w:pPrChange w:id="561" w:author="Kenneth Kon" w:date="2015-03-10T15:52:00Z">
          <w:pPr>
            <w:widowControl w:val="0"/>
            <w:autoSpaceDE w:val="0"/>
            <w:autoSpaceDN w:val="0"/>
            <w:adjustRightInd w:val="0"/>
          </w:pPr>
        </w:pPrChange>
      </w:pPr>
      <w:ins w:id="562"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BC61AE">
      <w:pPr>
        <w:pStyle w:val="NoSpacing"/>
        <w:rPr>
          <w:ins w:id="563" w:author="Kenneth Kon" w:date="2015-03-10T15:52:00Z"/>
          <w:rFonts w:eastAsiaTheme="minorEastAsia"/>
        </w:rPr>
        <w:pPrChange w:id="564" w:author="Kenneth Kon" w:date="2015-03-10T15:52:00Z">
          <w:pPr>
            <w:widowControl w:val="0"/>
            <w:autoSpaceDE w:val="0"/>
            <w:autoSpaceDN w:val="0"/>
            <w:adjustRightInd w:val="0"/>
          </w:pPr>
        </w:pPrChange>
      </w:pPr>
      <w:ins w:id="565"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000000" w:rsidRDefault="00BC61AE">
      <w:pPr>
        <w:pStyle w:val="NoSpacing"/>
        <w:rPr>
          <w:ins w:id="566" w:author="Kenneth Kon" w:date="2015-03-10T15:52:00Z"/>
          <w:rFonts w:eastAsiaTheme="minorEastAsia"/>
          <w:color w:val="000000"/>
        </w:rPr>
        <w:pPrChange w:id="567" w:author="Kenneth Kon" w:date="2015-03-10T15:52:00Z">
          <w:pPr/>
        </w:pPrChange>
      </w:pPr>
      <w:ins w:id="568" w:author="Kenneth Kon" w:date="2015-03-10T15:52:00Z">
        <w:r w:rsidRPr="00181F8B">
          <w:rPr>
            <w:rFonts w:eastAsiaTheme="minorEastAsia"/>
            <w:color w:val="000000"/>
          </w:rPr>
          <w:t>}</w:t>
        </w:r>
      </w:ins>
    </w:p>
    <w:p w:rsidR="00000000" w:rsidRDefault="00BD48B9">
      <w:pPr>
        <w:pStyle w:val="NoSpacing"/>
        <w:rPr>
          <w:ins w:id="569" w:author="Kenneth Kon" w:date="2015-03-10T15:52:00Z"/>
          <w:rFonts w:eastAsiaTheme="minorEastAsia"/>
          <w:color w:val="000000"/>
        </w:rPr>
        <w:pPrChange w:id="570" w:author="Kenneth Kon" w:date="2015-03-10T15:52:00Z">
          <w:pPr/>
        </w:pPrChange>
      </w:pPr>
    </w:p>
    <w:p w:rsidR="00000000" w:rsidRDefault="00BC61AE">
      <w:pPr>
        <w:pStyle w:val="NoSpacing"/>
        <w:rPr>
          <w:ins w:id="571" w:author="Kenneth Kon" w:date="2015-03-10T15:52:00Z"/>
          <w:rFonts w:eastAsiaTheme="minorEastAsia"/>
        </w:rPr>
        <w:pPrChange w:id="572" w:author="Kenneth Kon" w:date="2015-03-10T15:52:00Z">
          <w:pPr>
            <w:widowControl w:val="0"/>
            <w:autoSpaceDE w:val="0"/>
            <w:autoSpaceDN w:val="0"/>
            <w:adjustRightInd w:val="0"/>
          </w:pPr>
        </w:pPrChange>
      </w:pPr>
      <w:ins w:id="573"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000000" w:rsidRDefault="00BD48B9">
      <w:pPr>
        <w:pStyle w:val="NoSpacing"/>
        <w:rPr>
          <w:ins w:id="574" w:author="Kenneth Kon" w:date="2015-03-10T15:52:00Z"/>
          <w:rFonts w:eastAsiaTheme="minorEastAsia"/>
        </w:rPr>
        <w:pPrChange w:id="575" w:author="Kenneth Kon" w:date="2015-03-10T15:52:00Z">
          <w:pPr>
            <w:widowControl w:val="0"/>
            <w:autoSpaceDE w:val="0"/>
            <w:autoSpaceDN w:val="0"/>
            <w:adjustRightInd w:val="0"/>
          </w:pPr>
        </w:pPrChange>
      </w:pPr>
    </w:p>
    <w:p w:rsidR="00000000" w:rsidRDefault="00BC61AE">
      <w:pPr>
        <w:pStyle w:val="NoSpacing"/>
        <w:rPr>
          <w:ins w:id="576" w:author="Kenneth Kon" w:date="2015-03-10T15:52:00Z"/>
          <w:rFonts w:eastAsiaTheme="minorEastAsia"/>
        </w:rPr>
        <w:pPrChange w:id="577" w:author="Kenneth Kon" w:date="2015-03-10T15:52:00Z">
          <w:pPr>
            <w:widowControl w:val="0"/>
            <w:autoSpaceDE w:val="0"/>
            <w:autoSpaceDN w:val="0"/>
            <w:adjustRightInd w:val="0"/>
          </w:pPr>
        </w:pPrChange>
      </w:pPr>
      <w:ins w:id="578" w:author="Kenneth Kon" w:date="2015-03-10T15:52:00Z">
        <w:r w:rsidRPr="00181F8B">
          <w:rPr>
            <w:rFonts w:eastAsiaTheme="minorEastAsia"/>
            <w:bCs/>
            <w:color w:val="7F0055"/>
          </w:rPr>
          <w:t>import</w:t>
        </w:r>
        <w:r w:rsidRPr="00181F8B">
          <w:rPr>
            <w:rFonts w:eastAsiaTheme="minorEastAsia"/>
            <w:color w:val="000000"/>
          </w:rPr>
          <w:t xml:space="preserve"> com.virtual.queue.beans.User;</w:t>
        </w:r>
      </w:ins>
    </w:p>
    <w:p w:rsidR="00000000" w:rsidRDefault="00BD48B9">
      <w:pPr>
        <w:pStyle w:val="NoSpacing"/>
        <w:rPr>
          <w:ins w:id="579" w:author="Kenneth Kon" w:date="2015-03-10T15:52:00Z"/>
          <w:rFonts w:eastAsiaTheme="minorEastAsia"/>
        </w:rPr>
        <w:pPrChange w:id="580" w:author="Kenneth Kon" w:date="2015-03-10T15:52:00Z">
          <w:pPr>
            <w:widowControl w:val="0"/>
            <w:autoSpaceDE w:val="0"/>
            <w:autoSpaceDN w:val="0"/>
            <w:adjustRightInd w:val="0"/>
          </w:pPr>
        </w:pPrChange>
      </w:pPr>
    </w:p>
    <w:p w:rsidR="00000000" w:rsidRDefault="00BC61AE">
      <w:pPr>
        <w:pStyle w:val="NoSpacing"/>
        <w:rPr>
          <w:ins w:id="581" w:author="Kenneth Kon" w:date="2015-03-10T15:52:00Z"/>
          <w:rFonts w:eastAsiaTheme="minorEastAsia"/>
        </w:rPr>
        <w:pPrChange w:id="582" w:author="Kenneth Kon" w:date="2015-03-10T15:52:00Z">
          <w:pPr>
            <w:widowControl w:val="0"/>
            <w:autoSpaceDE w:val="0"/>
            <w:autoSpaceDN w:val="0"/>
            <w:adjustRightInd w:val="0"/>
          </w:pPr>
        </w:pPrChange>
      </w:pPr>
      <w:ins w:id="583"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LoginService {</w:t>
        </w:r>
      </w:ins>
    </w:p>
    <w:p w:rsidR="00000000" w:rsidRDefault="00BC61AE">
      <w:pPr>
        <w:pStyle w:val="NoSpacing"/>
        <w:rPr>
          <w:ins w:id="584" w:author="Kenneth Kon" w:date="2015-03-10T15:52:00Z"/>
          <w:rFonts w:eastAsiaTheme="minorEastAsia"/>
        </w:rPr>
        <w:pPrChange w:id="585" w:author="Kenneth Kon" w:date="2015-03-10T15:52:00Z">
          <w:pPr>
            <w:widowControl w:val="0"/>
            <w:autoSpaceDE w:val="0"/>
            <w:autoSpaceDN w:val="0"/>
            <w:adjustRightInd w:val="0"/>
          </w:pPr>
        </w:pPrChange>
      </w:pPr>
      <w:ins w:id="586"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00000" w:rsidRDefault="00BD48B9">
      <w:pPr>
        <w:pStyle w:val="NoSpacing"/>
        <w:rPr>
          <w:ins w:id="587" w:author="Kenneth Kon" w:date="2015-03-10T15:52:00Z"/>
          <w:rFonts w:eastAsiaTheme="minorEastAsia"/>
        </w:rPr>
        <w:pPrChange w:id="588" w:author="Kenneth Kon" w:date="2015-03-10T15:52:00Z">
          <w:pPr>
            <w:widowControl w:val="0"/>
            <w:autoSpaceDE w:val="0"/>
            <w:autoSpaceDN w:val="0"/>
            <w:adjustRightInd w:val="0"/>
          </w:pPr>
        </w:pPrChange>
      </w:pPr>
    </w:p>
    <w:p w:rsidR="00000000" w:rsidRDefault="00BC61AE">
      <w:pPr>
        <w:pStyle w:val="NoSpacing"/>
        <w:rPr>
          <w:ins w:id="589" w:author="Kenneth Kon" w:date="2015-03-10T15:52:00Z"/>
          <w:rFonts w:eastAsiaTheme="minorEastAsia"/>
        </w:rPr>
        <w:pPrChange w:id="590" w:author="Kenneth Kon" w:date="2015-03-10T15:52:00Z">
          <w:pPr>
            <w:widowControl w:val="0"/>
            <w:autoSpaceDE w:val="0"/>
            <w:autoSpaceDN w:val="0"/>
            <w:adjustRightInd w:val="0"/>
          </w:pPr>
        </w:pPrChange>
      </w:pPr>
      <w:ins w:id="591"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ins>
    </w:p>
    <w:p w:rsidR="00000000" w:rsidRDefault="00BD48B9">
      <w:pPr>
        <w:pStyle w:val="NoSpacing"/>
        <w:rPr>
          <w:ins w:id="592" w:author="Kenneth Kon" w:date="2015-03-10T15:52:00Z"/>
          <w:rFonts w:eastAsiaTheme="minorEastAsia"/>
        </w:rPr>
        <w:pPrChange w:id="593" w:author="Kenneth Kon" w:date="2015-03-10T15:52:00Z">
          <w:pPr>
            <w:widowControl w:val="0"/>
            <w:autoSpaceDE w:val="0"/>
            <w:autoSpaceDN w:val="0"/>
            <w:adjustRightInd w:val="0"/>
          </w:pPr>
        </w:pPrChange>
      </w:pPr>
    </w:p>
    <w:p w:rsidR="00000000" w:rsidRDefault="00BC61AE">
      <w:pPr>
        <w:pStyle w:val="NoSpacing"/>
        <w:rPr>
          <w:ins w:id="594" w:author="Kenneth Kon" w:date="2015-03-10T15:52:00Z"/>
        </w:rPr>
        <w:pPrChange w:id="595" w:author="Kenneth Kon" w:date="2015-03-10T15:52:00Z">
          <w:pPr/>
        </w:pPrChange>
      </w:pPr>
      <w:ins w:id="596" w:author="Kenneth Kon" w:date="2015-03-10T15:52:00Z">
        <w:r w:rsidRPr="00181F8B">
          <w:rPr>
            <w:rFonts w:eastAsiaTheme="minorEastAsia"/>
            <w:color w:val="000000"/>
          </w:rPr>
          <w:t>}</w:t>
        </w:r>
      </w:ins>
    </w:p>
    <w:p w:rsidR="00000000" w:rsidRDefault="00BC61AE">
      <w:pPr>
        <w:pStyle w:val="NoSpacing"/>
        <w:rPr>
          <w:ins w:id="597" w:author="Kenneth Kon" w:date="2015-03-10T15:52:00Z"/>
        </w:rPr>
        <w:pPrChange w:id="598" w:author="Kenneth Kon" w:date="2015-03-10T15:52:00Z">
          <w:pPr/>
        </w:pPrChange>
      </w:pPr>
      <w:ins w:id="599" w:author="Kenneth Kon" w:date="2015-03-10T15:52:00Z">
        <w:r w:rsidRPr="00DF7FAB">
          <w:t xml:space="preserve">Class Interfaces (code) for the subsystem </w:t>
        </w:r>
        <w:r>
          <w:t>Notification API</w:t>
        </w:r>
        <w:r w:rsidRPr="00DF7FAB">
          <w:t>:</w:t>
        </w:r>
      </w:ins>
    </w:p>
    <w:p w:rsidR="00000000" w:rsidRDefault="00BD48B9">
      <w:pPr>
        <w:pStyle w:val="NoSpacing"/>
        <w:rPr>
          <w:ins w:id="600" w:author="Kenneth Kon" w:date="2015-03-10T15:52:00Z"/>
        </w:rPr>
        <w:pPrChange w:id="601" w:author="Kenneth Kon" w:date="2015-03-10T15:52:00Z">
          <w:pPr/>
        </w:pPrChange>
      </w:pPr>
    </w:p>
    <w:p w:rsidR="00000000" w:rsidRDefault="00BC61AE">
      <w:pPr>
        <w:pStyle w:val="NoSpacing"/>
        <w:rPr>
          <w:ins w:id="602" w:author="Kenneth Kon" w:date="2015-03-10T15:52:00Z"/>
        </w:rPr>
        <w:pPrChange w:id="603" w:author="Kenneth Kon" w:date="2015-03-10T15:52:00Z">
          <w:pPr/>
        </w:pPrChange>
      </w:pPr>
      <w:ins w:id="604" w:author="Kenneth Kon" w:date="2015-03-10T15:52:00Z">
        <w:r>
          <w:t>package com.virtual.queue.service;</w:t>
        </w:r>
      </w:ins>
    </w:p>
    <w:p w:rsidR="00000000" w:rsidRDefault="00BD48B9">
      <w:pPr>
        <w:pStyle w:val="NoSpacing"/>
        <w:rPr>
          <w:ins w:id="605" w:author="Kenneth Kon" w:date="2015-03-10T15:52:00Z"/>
        </w:rPr>
        <w:pPrChange w:id="606" w:author="Kenneth Kon" w:date="2015-03-10T15:52:00Z">
          <w:pPr/>
        </w:pPrChange>
      </w:pPr>
    </w:p>
    <w:p w:rsidR="00000000" w:rsidRDefault="00BC61AE">
      <w:pPr>
        <w:pStyle w:val="NoSpacing"/>
        <w:rPr>
          <w:ins w:id="607" w:author="Kenneth Kon" w:date="2015-03-10T15:52:00Z"/>
        </w:rPr>
        <w:pPrChange w:id="608" w:author="Kenneth Kon" w:date="2015-03-10T15:52:00Z">
          <w:pPr/>
        </w:pPrChange>
      </w:pPr>
      <w:ins w:id="609" w:author="Kenneth Kon" w:date="2015-03-10T15:52:00Z">
        <w:r>
          <w:t>import java.util.List;</w:t>
        </w:r>
      </w:ins>
    </w:p>
    <w:p w:rsidR="00000000" w:rsidRDefault="00BD48B9">
      <w:pPr>
        <w:pStyle w:val="NoSpacing"/>
        <w:rPr>
          <w:ins w:id="610" w:author="Kenneth Kon" w:date="2015-03-10T15:52:00Z"/>
        </w:rPr>
        <w:pPrChange w:id="611" w:author="Kenneth Kon" w:date="2015-03-10T15:52:00Z">
          <w:pPr/>
        </w:pPrChange>
      </w:pPr>
    </w:p>
    <w:p w:rsidR="00000000" w:rsidRDefault="00BC61AE">
      <w:pPr>
        <w:pStyle w:val="NoSpacing"/>
        <w:rPr>
          <w:ins w:id="612" w:author="Kenneth Kon" w:date="2015-03-10T15:52:00Z"/>
        </w:rPr>
        <w:pPrChange w:id="613" w:author="Kenneth Kon" w:date="2015-03-10T15:52:00Z">
          <w:pPr/>
        </w:pPrChange>
      </w:pPr>
      <w:ins w:id="614" w:author="Kenneth Kon" w:date="2015-03-10T15:52:00Z">
        <w:r>
          <w:t>import com.virtual.queue.beans.UserQueueInfo;</w:t>
        </w:r>
      </w:ins>
    </w:p>
    <w:p w:rsidR="00000000" w:rsidRDefault="00BD48B9">
      <w:pPr>
        <w:pStyle w:val="NoSpacing"/>
        <w:rPr>
          <w:ins w:id="615" w:author="Kenneth Kon" w:date="2015-03-10T15:52:00Z"/>
        </w:rPr>
        <w:pPrChange w:id="616" w:author="Kenneth Kon" w:date="2015-03-10T15:52:00Z">
          <w:pPr/>
        </w:pPrChange>
      </w:pPr>
    </w:p>
    <w:p w:rsidR="00000000" w:rsidRDefault="00BC61AE">
      <w:pPr>
        <w:pStyle w:val="NoSpacing"/>
        <w:rPr>
          <w:ins w:id="617" w:author="Kenneth Kon" w:date="2015-03-10T15:52:00Z"/>
        </w:rPr>
        <w:pPrChange w:id="618" w:author="Kenneth Kon" w:date="2015-03-10T15:52:00Z">
          <w:pPr/>
        </w:pPrChange>
      </w:pPr>
      <w:ins w:id="619" w:author="Kenneth Kon" w:date="2015-03-10T15:52:00Z">
        <w:r>
          <w:t>public interface NotificationService {</w:t>
        </w:r>
      </w:ins>
    </w:p>
    <w:p w:rsidR="00000000" w:rsidRDefault="00BC61AE">
      <w:pPr>
        <w:pStyle w:val="NoSpacing"/>
        <w:rPr>
          <w:ins w:id="620" w:author="Kenneth Kon" w:date="2015-03-10T15:52:00Z"/>
        </w:rPr>
        <w:pPrChange w:id="621" w:author="Kenneth Kon" w:date="2015-03-10T15:52:00Z">
          <w:pPr/>
        </w:pPrChange>
      </w:pPr>
      <w:ins w:id="622" w:author="Kenneth Kon" w:date="2015-03-10T15:52:00Z">
        <w:r>
          <w:tab/>
          <w:t>public List&lt;UserQueueInfo&gt; pullNotInfo(Integer rideId);</w:t>
        </w:r>
      </w:ins>
    </w:p>
    <w:p w:rsidR="00000000" w:rsidRDefault="00BC61AE">
      <w:pPr>
        <w:pStyle w:val="NoSpacing"/>
        <w:rPr>
          <w:ins w:id="623" w:author="Kenneth Kon" w:date="2015-03-10T15:52:00Z"/>
        </w:rPr>
        <w:pPrChange w:id="624" w:author="Kenneth Kon" w:date="2015-03-10T15:52:00Z">
          <w:pPr/>
        </w:pPrChange>
      </w:pPr>
      <w:ins w:id="625" w:author="Kenneth Kon" w:date="2015-03-10T15:52:00Z">
        <w:r>
          <w:tab/>
          <w:t>public List&lt;UserQueueInfo&gt; pullAllNotInfo();</w:t>
        </w:r>
      </w:ins>
    </w:p>
    <w:p w:rsidR="00000000" w:rsidRDefault="00BC61AE">
      <w:pPr>
        <w:pStyle w:val="NoSpacing"/>
        <w:rPr>
          <w:ins w:id="626" w:author="Kenneth Kon" w:date="2015-03-10T15:52:00Z"/>
        </w:rPr>
        <w:pPrChange w:id="627" w:author="Kenneth Kon" w:date="2015-03-10T15:52:00Z">
          <w:pPr/>
        </w:pPrChange>
      </w:pPr>
      <w:ins w:id="628" w:author="Kenneth Kon" w:date="2015-03-10T15:52:00Z">
        <w:r>
          <w:tab/>
          <w:t>public void notifyUser(Integer rideId) throws Exception;</w:t>
        </w:r>
      </w:ins>
    </w:p>
    <w:p w:rsidR="00000000" w:rsidRDefault="00BC61AE">
      <w:pPr>
        <w:pStyle w:val="NoSpacing"/>
        <w:rPr>
          <w:ins w:id="629" w:author="Kenneth Kon" w:date="2015-03-10T15:52:00Z"/>
        </w:rPr>
        <w:pPrChange w:id="630" w:author="Kenneth Kon" w:date="2015-03-10T15:52:00Z">
          <w:pPr/>
        </w:pPrChange>
      </w:pPr>
      <w:ins w:id="631" w:author="Kenneth Kon" w:date="2015-03-10T15:52:00Z">
        <w:r>
          <w:tab/>
          <w:t>public void notifyAllUsers() throws Exception;</w:t>
        </w:r>
      </w:ins>
    </w:p>
    <w:p w:rsidR="00000000" w:rsidRDefault="00BC61AE">
      <w:pPr>
        <w:pStyle w:val="NoSpacing"/>
        <w:rPr>
          <w:ins w:id="632" w:author="Kenneth Kon" w:date="2015-03-10T15:52:00Z"/>
        </w:rPr>
        <w:pPrChange w:id="633" w:author="Kenneth Kon" w:date="2015-03-10T15:52:00Z">
          <w:pPr/>
        </w:pPrChange>
      </w:pPr>
      <w:ins w:id="634" w:author="Kenneth Kon" w:date="2015-03-10T15:52:00Z">
        <w:r>
          <w:t>}</w:t>
        </w:r>
      </w:ins>
    </w:p>
    <w:p w:rsidR="00000000" w:rsidRDefault="00BC61AE">
      <w:pPr>
        <w:pStyle w:val="NoSpacing"/>
        <w:rPr>
          <w:ins w:id="635" w:author="Kenneth Kon" w:date="2015-03-10T15:52:00Z"/>
        </w:rPr>
        <w:pPrChange w:id="636" w:author="Kenneth Kon" w:date="2015-03-10T15:52:00Z">
          <w:pPr/>
        </w:pPrChange>
      </w:pPr>
      <w:ins w:id="637" w:author="Kenneth Kon" w:date="2015-03-10T15:52:00Z">
        <w:r>
          <w:t>package com.virtual.queue.handler;</w:t>
        </w:r>
      </w:ins>
    </w:p>
    <w:p w:rsidR="00000000" w:rsidRDefault="00BD48B9">
      <w:pPr>
        <w:pStyle w:val="NoSpacing"/>
        <w:rPr>
          <w:ins w:id="638" w:author="Kenneth Kon" w:date="2015-03-10T15:52:00Z"/>
        </w:rPr>
        <w:pPrChange w:id="639" w:author="Kenneth Kon" w:date="2015-03-10T15:52:00Z">
          <w:pPr/>
        </w:pPrChange>
      </w:pPr>
    </w:p>
    <w:p w:rsidR="00000000" w:rsidRDefault="00BD48B9">
      <w:pPr>
        <w:pStyle w:val="NoSpacing"/>
        <w:rPr>
          <w:ins w:id="640" w:author="Kenneth Kon" w:date="2015-03-10T15:52:00Z"/>
        </w:rPr>
        <w:pPrChange w:id="641" w:author="Kenneth Kon" w:date="2015-03-10T15:52:00Z">
          <w:pPr/>
        </w:pPrChange>
      </w:pPr>
    </w:p>
    <w:p w:rsidR="00000000" w:rsidRDefault="00BD48B9">
      <w:pPr>
        <w:pStyle w:val="NoSpacing"/>
        <w:rPr>
          <w:ins w:id="642" w:author="Kenneth Kon" w:date="2015-03-10T15:52:00Z"/>
        </w:rPr>
        <w:pPrChange w:id="643" w:author="Kenneth Kon" w:date="2015-03-10T15:52:00Z">
          <w:pPr/>
        </w:pPrChange>
      </w:pPr>
    </w:p>
    <w:p w:rsidR="00000000" w:rsidRDefault="00BC61AE">
      <w:pPr>
        <w:pStyle w:val="NoSpacing"/>
        <w:rPr>
          <w:ins w:id="644" w:author="Kenneth Kon" w:date="2015-03-10T15:52:00Z"/>
        </w:rPr>
        <w:pPrChange w:id="645" w:author="Kenneth Kon" w:date="2015-03-10T15:52:00Z">
          <w:pPr/>
        </w:pPrChange>
      </w:pPr>
      <w:ins w:id="646" w:author="Kenneth Kon" w:date="2015-03-10T15:52:00Z">
        <w:r>
          <w:t>import com.virtual.queue.beans.NotificationInfo;</w:t>
        </w:r>
      </w:ins>
    </w:p>
    <w:p w:rsidR="00000000" w:rsidRDefault="00BD48B9">
      <w:pPr>
        <w:pStyle w:val="NoSpacing"/>
        <w:rPr>
          <w:ins w:id="647" w:author="Kenneth Kon" w:date="2015-03-10T15:52:00Z"/>
        </w:rPr>
        <w:pPrChange w:id="648" w:author="Kenneth Kon" w:date="2015-03-10T15:52:00Z">
          <w:pPr/>
        </w:pPrChange>
      </w:pPr>
    </w:p>
    <w:p w:rsidR="00000000" w:rsidRDefault="00BC61AE">
      <w:pPr>
        <w:pStyle w:val="NoSpacing"/>
        <w:rPr>
          <w:ins w:id="649" w:author="Kenneth Kon" w:date="2015-03-10T15:52:00Z"/>
        </w:rPr>
        <w:pPrChange w:id="650" w:author="Kenneth Kon" w:date="2015-03-10T15:52:00Z">
          <w:pPr/>
        </w:pPrChange>
      </w:pPr>
      <w:ins w:id="651" w:author="Kenneth Kon" w:date="2015-03-10T15:52:00Z">
        <w:r>
          <w:t>import com.virtual.queue.exception.NotificationException;</w:t>
        </w:r>
      </w:ins>
    </w:p>
    <w:p w:rsidR="00000000" w:rsidRDefault="00BD48B9">
      <w:pPr>
        <w:pStyle w:val="NoSpacing"/>
        <w:rPr>
          <w:ins w:id="652" w:author="Kenneth Kon" w:date="2015-03-10T15:52:00Z"/>
        </w:rPr>
        <w:pPrChange w:id="653" w:author="Kenneth Kon" w:date="2015-03-10T15:52:00Z">
          <w:pPr/>
        </w:pPrChange>
      </w:pPr>
    </w:p>
    <w:p w:rsidR="00000000" w:rsidRDefault="00BD48B9">
      <w:pPr>
        <w:pStyle w:val="NoSpacing"/>
        <w:rPr>
          <w:ins w:id="654" w:author="Kenneth Kon" w:date="2015-03-10T15:52:00Z"/>
        </w:rPr>
        <w:pPrChange w:id="655" w:author="Kenneth Kon" w:date="2015-03-10T15:52:00Z">
          <w:pPr/>
        </w:pPrChange>
      </w:pPr>
    </w:p>
    <w:p w:rsidR="00000000" w:rsidRDefault="00BD48B9">
      <w:pPr>
        <w:pStyle w:val="NoSpacing"/>
        <w:rPr>
          <w:ins w:id="656" w:author="Kenneth Kon" w:date="2015-03-10T15:52:00Z"/>
        </w:rPr>
        <w:pPrChange w:id="657" w:author="Kenneth Kon" w:date="2015-03-10T15:52:00Z">
          <w:pPr/>
        </w:pPrChange>
      </w:pPr>
    </w:p>
    <w:p w:rsidR="00000000" w:rsidRDefault="00BC61AE">
      <w:pPr>
        <w:pStyle w:val="NoSpacing"/>
        <w:rPr>
          <w:ins w:id="658" w:author="Kenneth Kon" w:date="2015-03-10T15:52:00Z"/>
        </w:rPr>
        <w:pPrChange w:id="659" w:author="Kenneth Kon" w:date="2015-03-10T15:52:00Z">
          <w:pPr/>
        </w:pPrChange>
      </w:pPr>
      <w:ins w:id="660" w:author="Kenneth Kon" w:date="2015-03-10T15:52:00Z">
        <w:r>
          <w:t>public interface NotificationHandler {</w:t>
        </w:r>
      </w:ins>
    </w:p>
    <w:p w:rsidR="00000000" w:rsidRDefault="00BD48B9">
      <w:pPr>
        <w:pStyle w:val="NoSpacing"/>
        <w:rPr>
          <w:ins w:id="661" w:author="Kenneth Kon" w:date="2015-03-10T15:52:00Z"/>
        </w:rPr>
        <w:pPrChange w:id="662" w:author="Kenneth Kon" w:date="2015-03-10T15:52:00Z">
          <w:pPr/>
        </w:pPrChange>
      </w:pPr>
    </w:p>
    <w:p w:rsidR="00000000" w:rsidRDefault="00BC61AE">
      <w:pPr>
        <w:pStyle w:val="NoSpacing"/>
        <w:rPr>
          <w:ins w:id="663" w:author="Kenneth Kon" w:date="2015-03-10T15:52:00Z"/>
        </w:rPr>
        <w:pPrChange w:id="664" w:author="Kenneth Kon" w:date="2015-03-10T15:52:00Z">
          <w:pPr/>
        </w:pPrChange>
      </w:pPr>
      <w:ins w:id="665" w:author="Kenneth Kon" w:date="2015-03-10T15:52:00Z">
        <w:r>
          <w:t>public void notifiyUser(NotificationInfo info) throws NotificationException;</w:t>
        </w:r>
      </w:ins>
    </w:p>
    <w:p w:rsidR="00000000" w:rsidRDefault="00BD48B9">
      <w:pPr>
        <w:pStyle w:val="NoSpacing"/>
        <w:rPr>
          <w:ins w:id="666" w:author="Kenneth Kon" w:date="2015-03-10T15:52:00Z"/>
        </w:rPr>
        <w:pPrChange w:id="667" w:author="Kenneth Kon" w:date="2015-03-10T15:52:00Z">
          <w:pPr/>
        </w:pPrChange>
      </w:pPr>
    </w:p>
    <w:p w:rsidR="00000000" w:rsidRDefault="00BC61AE">
      <w:pPr>
        <w:pStyle w:val="NoSpacing"/>
        <w:rPr>
          <w:ins w:id="668" w:author="Kenneth Kon" w:date="2015-03-10T15:52:00Z"/>
        </w:rPr>
        <w:pPrChange w:id="669" w:author="Kenneth Kon" w:date="2015-03-10T15:52:00Z">
          <w:pPr/>
        </w:pPrChange>
      </w:pPr>
      <w:ins w:id="670" w:author="Kenneth Kon" w:date="2015-03-10T15:52:00Z">
        <w:r>
          <w:t>}</w:t>
        </w:r>
      </w:ins>
    </w:p>
    <w:p w:rsidR="00000000" w:rsidRDefault="00BD48B9">
      <w:pPr>
        <w:pStyle w:val="NoSpacing"/>
        <w:rPr>
          <w:ins w:id="671" w:author="Kenneth Kon" w:date="2015-03-10T15:52:00Z"/>
        </w:rPr>
        <w:pPrChange w:id="672" w:author="Kenneth Kon" w:date="2015-03-10T15:52:00Z">
          <w:pPr/>
        </w:pPrChange>
      </w:pPr>
    </w:p>
    <w:p w:rsidR="00000000" w:rsidRDefault="00BC61AE">
      <w:pPr>
        <w:pStyle w:val="NoSpacing"/>
        <w:rPr>
          <w:ins w:id="673" w:author="Kenneth Kon" w:date="2015-03-10T15:52:00Z"/>
        </w:rPr>
        <w:pPrChange w:id="674" w:author="Kenneth Kon" w:date="2015-03-10T15:52:00Z">
          <w:pPr/>
        </w:pPrChange>
      </w:pPr>
      <w:ins w:id="675" w:author="Kenneth Kon" w:date="2015-03-10T15:52:00Z">
        <w:r w:rsidRPr="00DF7FAB">
          <w:t xml:space="preserve">Class Interfaces (code) for the subsystem </w:t>
        </w:r>
        <w:r>
          <w:t>User Operation</w:t>
        </w:r>
        <w:r w:rsidRPr="00DF7FAB">
          <w:t>:</w:t>
        </w:r>
      </w:ins>
    </w:p>
    <w:p w:rsidR="00000000" w:rsidRDefault="00BD48B9">
      <w:pPr>
        <w:pStyle w:val="NoSpacing"/>
        <w:rPr>
          <w:ins w:id="676" w:author="Kenneth Kon" w:date="2015-03-10T15:52:00Z"/>
        </w:rPr>
        <w:pPrChange w:id="677" w:author="Kenneth Kon" w:date="2015-03-10T15:52:00Z">
          <w:pPr/>
        </w:pPrChange>
      </w:pPr>
    </w:p>
    <w:p w:rsidR="00000000" w:rsidRDefault="00BC61AE">
      <w:pPr>
        <w:pStyle w:val="NoSpacing"/>
        <w:rPr>
          <w:ins w:id="678" w:author="Kenneth Kon" w:date="2015-03-10T15:52:00Z"/>
        </w:rPr>
        <w:pPrChange w:id="679" w:author="Kenneth Kon" w:date="2015-03-10T15:52:00Z">
          <w:pPr/>
        </w:pPrChange>
      </w:pPr>
      <w:ins w:id="680" w:author="Kenneth Kon" w:date="2015-03-10T15:52:00Z">
        <w:r w:rsidRPr="00181F8B">
          <w:t>package com.virtual.queue.dao;</w:t>
        </w:r>
      </w:ins>
    </w:p>
    <w:p w:rsidR="00000000" w:rsidRDefault="00BD48B9">
      <w:pPr>
        <w:pStyle w:val="NoSpacing"/>
        <w:rPr>
          <w:ins w:id="681" w:author="Kenneth Kon" w:date="2015-03-10T15:52:00Z"/>
        </w:rPr>
        <w:pPrChange w:id="682" w:author="Kenneth Kon" w:date="2015-03-10T15:52:00Z">
          <w:pPr/>
        </w:pPrChange>
      </w:pPr>
    </w:p>
    <w:p w:rsidR="00000000" w:rsidRDefault="00BC61AE">
      <w:pPr>
        <w:pStyle w:val="NoSpacing"/>
        <w:rPr>
          <w:ins w:id="683" w:author="Kenneth Kon" w:date="2015-03-10T15:52:00Z"/>
        </w:rPr>
        <w:pPrChange w:id="684" w:author="Kenneth Kon" w:date="2015-03-10T15:52:00Z">
          <w:pPr/>
        </w:pPrChange>
      </w:pPr>
      <w:ins w:id="685" w:author="Kenneth Kon" w:date="2015-03-10T15:52:00Z">
        <w:r w:rsidRPr="00181F8B">
          <w:t>import java.util.List;</w:t>
        </w:r>
      </w:ins>
    </w:p>
    <w:p w:rsidR="00000000" w:rsidRDefault="00BD48B9">
      <w:pPr>
        <w:pStyle w:val="NoSpacing"/>
        <w:rPr>
          <w:ins w:id="686" w:author="Kenneth Kon" w:date="2015-03-10T15:52:00Z"/>
        </w:rPr>
        <w:pPrChange w:id="687" w:author="Kenneth Kon" w:date="2015-03-10T15:52:00Z">
          <w:pPr/>
        </w:pPrChange>
      </w:pPr>
    </w:p>
    <w:p w:rsidR="00000000" w:rsidRDefault="00BC61AE">
      <w:pPr>
        <w:pStyle w:val="NoSpacing"/>
        <w:rPr>
          <w:ins w:id="688" w:author="Kenneth Kon" w:date="2015-03-10T15:52:00Z"/>
        </w:rPr>
        <w:pPrChange w:id="689" w:author="Kenneth Kon" w:date="2015-03-10T15:52:00Z">
          <w:pPr/>
        </w:pPrChange>
      </w:pPr>
      <w:ins w:id="690" w:author="Kenneth Kon" w:date="2015-03-10T15:52:00Z">
        <w:r w:rsidRPr="00181F8B">
          <w:t>import com.virtual.queue.beans.User;</w:t>
        </w:r>
      </w:ins>
    </w:p>
    <w:p w:rsidR="00000000" w:rsidRDefault="00BD48B9">
      <w:pPr>
        <w:pStyle w:val="NoSpacing"/>
        <w:rPr>
          <w:ins w:id="691" w:author="Kenneth Kon" w:date="2015-03-10T15:52:00Z"/>
        </w:rPr>
        <w:pPrChange w:id="692" w:author="Kenneth Kon" w:date="2015-03-10T15:52:00Z">
          <w:pPr/>
        </w:pPrChange>
      </w:pPr>
    </w:p>
    <w:p w:rsidR="00000000" w:rsidRDefault="00BC61AE">
      <w:pPr>
        <w:pStyle w:val="NoSpacing"/>
        <w:rPr>
          <w:ins w:id="693" w:author="Kenneth Kon" w:date="2015-03-10T15:52:00Z"/>
        </w:rPr>
        <w:pPrChange w:id="694" w:author="Kenneth Kon" w:date="2015-03-10T15:52:00Z">
          <w:pPr/>
        </w:pPrChange>
      </w:pPr>
      <w:ins w:id="695" w:author="Kenneth Kon" w:date="2015-03-10T15:52:00Z">
        <w:r w:rsidRPr="00181F8B">
          <w:t>public interface UserDao {</w:t>
        </w:r>
      </w:ins>
    </w:p>
    <w:p w:rsidR="00000000" w:rsidRDefault="00BD48B9">
      <w:pPr>
        <w:pStyle w:val="NoSpacing"/>
        <w:rPr>
          <w:ins w:id="696" w:author="Kenneth Kon" w:date="2015-03-10T15:52:00Z"/>
        </w:rPr>
        <w:pPrChange w:id="697" w:author="Kenneth Kon" w:date="2015-03-10T15:52:00Z">
          <w:pPr/>
        </w:pPrChange>
      </w:pPr>
    </w:p>
    <w:p w:rsidR="00000000" w:rsidRDefault="00BC61AE">
      <w:pPr>
        <w:pStyle w:val="NoSpacing"/>
        <w:rPr>
          <w:ins w:id="698" w:author="Kenneth Kon" w:date="2015-03-10T15:52:00Z"/>
        </w:rPr>
        <w:pPrChange w:id="699" w:author="Kenneth Kon" w:date="2015-03-10T15:52:00Z">
          <w:pPr/>
        </w:pPrChange>
      </w:pPr>
      <w:ins w:id="700" w:author="Kenneth Kon" w:date="2015-03-10T15:52:00Z">
        <w:r w:rsidRPr="00181F8B">
          <w:tab/>
          <w:t xml:space="preserve">public User getUser(String username, String passwd); </w:t>
        </w:r>
      </w:ins>
    </w:p>
    <w:p w:rsidR="00000000" w:rsidRDefault="00BC61AE">
      <w:pPr>
        <w:pStyle w:val="NoSpacing"/>
        <w:rPr>
          <w:ins w:id="701" w:author="Kenneth Kon" w:date="2015-03-10T15:52:00Z"/>
        </w:rPr>
        <w:pPrChange w:id="702" w:author="Kenneth Kon" w:date="2015-03-10T15:52:00Z">
          <w:pPr/>
        </w:pPrChange>
      </w:pPr>
      <w:ins w:id="703" w:author="Kenneth Kon" w:date="2015-03-10T15:52:00Z">
        <w:r w:rsidRPr="00181F8B">
          <w:tab/>
          <w:t xml:space="preserve">public String getCurrentlyAuthenticatedUserName(); </w:t>
        </w:r>
      </w:ins>
    </w:p>
    <w:p w:rsidR="00000000" w:rsidRDefault="00BC61AE">
      <w:pPr>
        <w:pStyle w:val="NoSpacing"/>
        <w:rPr>
          <w:ins w:id="704" w:author="Kenneth Kon" w:date="2015-03-10T15:52:00Z"/>
        </w:rPr>
        <w:pPrChange w:id="705" w:author="Kenneth Kon" w:date="2015-03-10T15:52:00Z">
          <w:pPr/>
        </w:pPrChange>
      </w:pPr>
      <w:ins w:id="706" w:author="Kenneth Kon" w:date="2015-03-10T15:52:00Z">
        <w:r w:rsidRPr="00181F8B">
          <w:tab/>
          <w:t>public User getUserByToken(String token);</w:t>
        </w:r>
      </w:ins>
    </w:p>
    <w:p w:rsidR="00000000" w:rsidRDefault="00BC61AE">
      <w:pPr>
        <w:pStyle w:val="NoSpacing"/>
        <w:rPr>
          <w:ins w:id="707" w:author="Kenneth Kon" w:date="2015-03-10T15:52:00Z"/>
        </w:rPr>
        <w:pPrChange w:id="708" w:author="Kenneth Kon" w:date="2015-03-10T15:52:00Z">
          <w:pPr/>
        </w:pPrChange>
      </w:pPr>
      <w:ins w:id="709" w:author="Kenneth Kon" w:date="2015-03-10T15:52:00Z">
        <w:r w:rsidRPr="00181F8B">
          <w:tab/>
          <w:t>public String storeToken(Long userId);</w:t>
        </w:r>
      </w:ins>
    </w:p>
    <w:p w:rsidR="00000000" w:rsidRDefault="00BC61AE">
      <w:pPr>
        <w:pStyle w:val="NoSpacing"/>
        <w:rPr>
          <w:ins w:id="710" w:author="Kenneth Kon" w:date="2015-03-10T15:52:00Z"/>
        </w:rPr>
        <w:pPrChange w:id="711" w:author="Kenneth Kon" w:date="2015-03-10T15:52:00Z">
          <w:pPr/>
        </w:pPrChange>
      </w:pPr>
      <w:ins w:id="712" w:author="Kenneth Kon" w:date="2015-03-10T15:52:00Z">
        <w:r w:rsidRPr="00181F8B">
          <w:t xml:space="preserve">    public List&lt;User&gt; getAll(); </w:t>
        </w:r>
      </w:ins>
    </w:p>
    <w:p w:rsidR="00000000" w:rsidRDefault="00BC61AE">
      <w:pPr>
        <w:pStyle w:val="NoSpacing"/>
        <w:rPr>
          <w:ins w:id="713" w:author="Kenneth Kon" w:date="2015-03-10T15:52:00Z"/>
        </w:rPr>
        <w:pPrChange w:id="714" w:author="Kenneth Kon" w:date="2015-03-10T15:52:00Z">
          <w:pPr/>
        </w:pPrChange>
      </w:pPr>
      <w:ins w:id="715" w:author="Kenneth Kon" w:date="2015-03-10T15:52:00Z">
        <w:r w:rsidRPr="00181F8B">
          <w:t xml:space="preserve">    public void addUser(User user);</w:t>
        </w:r>
      </w:ins>
    </w:p>
    <w:p w:rsidR="00000000" w:rsidRDefault="00BC61AE">
      <w:pPr>
        <w:pStyle w:val="NoSpacing"/>
        <w:rPr>
          <w:ins w:id="716" w:author="Kenneth Kon" w:date="2015-03-10T15:52:00Z"/>
        </w:rPr>
        <w:pPrChange w:id="717" w:author="Kenneth Kon" w:date="2015-03-10T15:52:00Z">
          <w:pPr/>
        </w:pPrChange>
      </w:pPr>
      <w:ins w:id="718" w:author="Kenneth Kon" w:date="2015-03-10T15:52:00Z">
        <w:r w:rsidRPr="00181F8B">
          <w:tab/>
          <w:t>public void updateUser(User user);</w:t>
        </w:r>
      </w:ins>
    </w:p>
    <w:p w:rsidR="00000000" w:rsidRDefault="00BC61AE">
      <w:pPr>
        <w:pStyle w:val="NoSpacing"/>
        <w:rPr>
          <w:ins w:id="719" w:author="Kenneth Kon" w:date="2015-03-10T15:52:00Z"/>
        </w:rPr>
        <w:pPrChange w:id="720" w:author="Kenneth Kon" w:date="2015-03-10T15:52:00Z">
          <w:pPr/>
        </w:pPrChange>
      </w:pPr>
      <w:ins w:id="721" w:author="Kenneth Kon" w:date="2015-03-10T15:52:00Z">
        <w:r w:rsidRPr="00181F8B">
          <w:tab/>
          <w:t>public void deleteUserById(Long id);</w:t>
        </w:r>
      </w:ins>
    </w:p>
    <w:p w:rsidR="00000000" w:rsidRDefault="00BC61AE">
      <w:pPr>
        <w:pStyle w:val="NoSpacing"/>
        <w:rPr>
          <w:ins w:id="722" w:author="Kenneth Kon" w:date="2015-03-10T15:52:00Z"/>
        </w:rPr>
        <w:pPrChange w:id="723" w:author="Kenneth Kon" w:date="2015-03-10T15:52:00Z">
          <w:pPr/>
        </w:pPrChange>
      </w:pPr>
      <w:ins w:id="724" w:author="Kenneth Kon" w:date="2015-03-10T15:52:00Z">
        <w:r w:rsidRPr="00181F8B">
          <w:tab/>
          <w:t>public User getUserByUserName(String userName);</w:t>
        </w:r>
      </w:ins>
    </w:p>
    <w:p w:rsidR="00000000" w:rsidRDefault="00BC61AE">
      <w:pPr>
        <w:pStyle w:val="NoSpacing"/>
        <w:rPr>
          <w:ins w:id="725" w:author="Kenneth Kon" w:date="2015-03-10T15:52:00Z"/>
        </w:rPr>
        <w:pPrChange w:id="726" w:author="Kenneth Kon" w:date="2015-03-10T15:52:00Z">
          <w:pPr/>
        </w:pPrChange>
      </w:pPr>
      <w:ins w:id="727" w:author="Kenneth Kon" w:date="2015-03-10T15:52:00Z">
        <w:r w:rsidRPr="00181F8B">
          <w:tab/>
          <w:t>public Boolean resetPassword(String userName, String securityAnswer,</w:t>
        </w:r>
      </w:ins>
    </w:p>
    <w:p w:rsidR="00000000" w:rsidRDefault="00BC61AE">
      <w:pPr>
        <w:pStyle w:val="NoSpacing"/>
        <w:rPr>
          <w:ins w:id="728" w:author="Kenneth Kon" w:date="2015-03-10T15:52:00Z"/>
        </w:rPr>
        <w:pPrChange w:id="729" w:author="Kenneth Kon" w:date="2015-03-10T15:52:00Z">
          <w:pPr/>
        </w:pPrChange>
      </w:pPr>
      <w:ins w:id="730" w:author="Kenneth Kon" w:date="2015-03-10T15:52:00Z">
        <w:r w:rsidRPr="00181F8B">
          <w:tab/>
        </w:r>
        <w:r w:rsidRPr="00181F8B">
          <w:tab/>
        </w:r>
        <w:r w:rsidRPr="00181F8B">
          <w:tab/>
          <w:t>String securityQuestion, String newPassword) throws Exception;</w:t>
        </w:r>
      </w:ins>
    </w:p>
    <w:p w:rsidR="00000000" w:rsidRDefault="00BC61AE">
      <w:pPr>
        <w:pStyle w:val="NoSpacing"/>
        <w:rPr>
          <w:ins w:id="731" w:author="Kenneth Kon" w:date="2015-03-10T15:52:00Z"/>
        </w:rPr>
        <w:pPrChange w:id="732" w:author="Kenneth Kon" w:date="2015-03-10T15:52:00Z">
          <w:pPr/>
        </w:pPrChange>
      </w:pPr>
      <w:ins w:id="733" w:author="Kenneth Kon" w:date="2015-03-10T15:52:00Z">
        <w:r w:rsidRPr="00181F8B">
          <w:tab/>
          <w:t>public User authenticateUser(String userName,String securityQuestion,String securityAnwser);</w:t>
        </w:r>
      </w:ins>
    </w:p>
    <w:p w:rsidR="00000000" w:rsidRDefault="00BC61AE">
      <w:pPr>
        <w:pStyle w:val="NoSpacing"/>
        <w:rPr>
          <w:ins w:id="734" w:author="Kenneth Kon" w:date="2015-03-10T15:52:00Z"/>
        </w:rPr>
        <w:pPrChange w:id="735" w:author="Kenneth Kon" w:date="2015-03-10T15:52:00Z">
          <w:pPr/>
        </w:pPrChange>
      </w:pPr>
      <w:ins w:id="736" w:author="Kenneth Kon" w:date="2015-03-10T15:52:00Z">
        <w:r w:rsidRPr="00181F8B">
          <w:tab/>
          <w:t>public User getUserById(long userId);</w:t>
        </w:r>
      </w:ins>
    </w:p>
    <w:p w:rsidR="00000000" w:rsidRDefault="00BC61AE">
      <w:pPr>
        <w:pStyle w:val="NoSpacing"/>
        <w:rPr>
          <w:ins w:id="737" w:author="Kenneth Kon" w:date="2015-03-10T15:52:00Z"/>
        </w:rPr>
        <w:pPrChange w:id="738" w:author="Kenneth Kon" w:date="2015-03-10T15:52:00Z">
          <w:pPr/>
        </w:pPrChange>
      </w:pPr>
      <w:ins w:id="739" w:author="Kenneth Kon" w:date="2015-03-10T15:52:00Z">
        <w:r w:rsidRPr="00181F8B">
          <w:tab/>
          <w:t>public boolean removeUserFromQueue(long userId,long rideId);</w:t>
        </w:r>
      </w:ins>
    </w:p>
    <w:p w:rsidR="00000000" w:rsidRDefault="00BD48B9">
      <w:pPr>
        <w:pStyle w:val="NoSpacing"/>
        <w:rPr>
          <w:ins w:id="740" w:author="Kenneth Kon" w:date="2015-03-10T15:52:00Z"/>
        </w:rPr>
        <w:pPrChange w:id="741" w:author="Kenneth Kon" w:date="2015-03-10T15:52:00Z">
          <w:pPr/>
        </w:pPrChange>
      </w:pPr>
    </w:p>
    <w:p w:rsidR="00000000" w:rsidRDefault="00BC61AE">
      <w:pPr>
        <w:pStyle w:val="NoSpacing"/>
        <w:rPr>
          <w:ins w:id="742" w:author="Kenneth Kon" w:date="2015-03-10T15:52:00Z"/>
        </w:rPr>
        <w:pPrChange w:id="743" w:author="Kenneth Kon" w:date="2015-03-10T15:52:00Z">
          <w:pPr/>
        </w:pPrChange>
      </w:pPr>
      <w:ins w:id="744" w:author="Kenneth Kon" w:date="2015-03-10T15:52:00Z">
        <w:r w:rsidRPr="00181F8B">
          <w:t>}</w:t>
        </w:r>
      </w:ins>
    </w:p>
    <w:p w:rsidR="00000000" w:rsidRDefault="00BD48B9">
      <w:pPr>
        <w:pStyle w:val="NoSpacing"/>
        <w:rPr>
          <w:ins w:id="745" w:author="Kenneth Kon" w:date="2015-03-10T15:52:00Z"/>
        </w:rPr>
        <w:pPrChange w:id="746" w:author="Kenneth Kon" w:date="2015-03-10T15:52:00Z">
          <w:pPr/>
        </w:pPrChange>
      </w:pPr>
    </w:p>
    <w:p w:rsidR="00000000" w:rsidRDefault="00BC61AE">
      <w:pPr>
        <w:pStyle w:val="NoSpacing"/>
        <w:rPr>
          <w:ins w:id="747" w:author="Kenneth Kon" w:date="2015-03-10T15:52:00Z"/>
        </w:rPr>
        <w:pPrChange w:id="748" w:author="Kenneth Kon" w:date="2015-03-10T15:52:00Z">
          <w:pPr/>
        </w:pPrChange>
      </w:pPr>
      <w:ins w:id="749" w:author="Kenneth Kon" w:date="2015-03-10T15:52:00Z">
        <w:r>
          <w:t>package com.virtual.queue.service;</w:t>
        </w:r>
      </w:ins>
    </w:p>
    <w:p w:rsidR="00000000" w:rsidRDefault="00BD48B9">
      <w:pPr>
        <w:pStyle w:val="NoSpacing"/>
        <w:rPr>
          <w:ins w:id="750" w:author="Kenneth Kon" w:date="2015-03-10T15:52:00Z"/>
        </w:rPr>
        <w:pPrChange w:id="751" w:author="Kenneth Kon" w:date="2015-03-10T15:52:00Z">
          <w:pPr/>
        </w:pPrChange>
      </w:pPr>
    </w:p>
    <w:p w:rsidR="00000000" w:rsidRDefault="00BC61AE">
      <w:pPr>
        <w:pStyle w:val="NoSpacing"/>
        <w:rPr>
          <w:ins w:id="752" w:author="Kenneth Kon" w:date="2015-03-10T15:52:00Z"/>
        </w:rPr>
        <w:pPrChange w:id="753" w:author="Kenneth Kon" w:date="2015-03-10T15:52:00Z">
          <w:pPr/>
        </w:pPrChange>
      </w:pPr>
      <w:ins w:id="754" w:author="Kenneth Kon" w:date="2015-03-10T15:52:00Z">
        <w:r>
          <w:t>import java.util.List;</w:t>
        </w:r>
      </w:ins>
    </w:p>
    <w:p w:rsidR="00000000" w:rsidRDefault="00BD48B9">
      <w:pPr>
        <w:pStyle w:val="NoSpacing"/>
        <w:rPr>
          <w:ins w:id="755" w:author="Kenneth Kon" w:date="2015-03-10T15:52:00Z"/>
        </w:rPr>
        <w:pPrChange w:id="756" w:author="Kenneth Kon" w:date="2015-03-10T15:52:00Z">
          <w:pPr/>
        </w:pPrChange>
      </w:pPr>
    </w:p>
    <w:p w:rsidR="00000000" w:rsidRDefault="00BC61AE">
      <w:pPr>
        <w:pStyle w:val="NoSpacing"/>
        <w:rPr>
          <w:ins w:id="757" w:author="Kenneth Kon" w:date="2015-03-10T15:52:00Z"/>
        </w:rPr>
        <w:pPrChange w:id="758" w:author="Kenneth Kon" w:date="2015-03-10T15:52:00Z">
          <w:pPr/>
        </w:pPrChange>
      </w:pPr>
      <w:ins w:id="759" w:author="Kenneth Kon" w:date="2015-03-10T15:52:00Z">
        <w:r>
          <w:t>import com.virtual.queue.beans.User;</w:t>
        </w:r>
      </w:ins>
    </w:p>
    <w:p w:rsidR="00000000" w:rsidRDefault="00BC61AE">
      <w:pPr>
        <w:pStyle w:val="NoSpacing"/>
        <w:rPr>
          <w:ins w:id="760" w:author="Kenneth Kon" w:date="2015-03-10T15:52:00Z"/>
        </w:rPr>
        <w:pPrChange w:id="761" w:author="Kenneth Kon" w:date="2015-03-10T15:52:00Z">
          <w:pPr/>
        </w:pPrChange>
      </w:pPr>
      <w:ins w:id="762" w:author="Kenneth Kon" w:date="2015-03-10T15:52:00Z">
        <w:r>
          <w:t>import com.virtual.queue.request.UserPasswordResetRequest;</w:t>
        </w:r>
      </w:ins>
    </w:p>
    <w:p w:rsidR="00000000" w:rsidRDefault="00BD48B9">
      <w:pPr>
        <w:pStyle w:val="NoSpacing"/>
        <w:rPr>
          <w:ins w:id="763" w:author="Kenneth Kon" w:date="2015-03-10T15:52:00Z"/>
        </w:rPr>
        <w:pPrChange w:id="764" w:author="Kenneth Kon" w:date="2015-03-10T15:52:00Z">
          <w:pPr/>
        </w:pPrChange>
      </w:pPr>
    </w:p>
    <w:p w:rsidR="00000000" w:rsidRDefault="00BC61AE">
      <w:pPr>
        <w:pStyle w:val="NoSpacing"/>
        <w:rPr>
          <w:ins w:id="765" w:author="Kenneth Kon" w:date="2015-03-10T15:52:00Z"/>
        </w:rPr>
        <w:pPrChange w:id="766" w:author="Kenneth Kon" w:date="2015-03-10T15:52:00Z">
          <w:pPr/>
        </w:pPrChange>
      </w:pPr>
      <w:ins w:id="767" w:author="Kenneth Kon" w:date="2015-03-10T15:52:00Z">
        <w:r>
          <w:t xml:space="preserve"> </w:t>
        </w:r>
      </w:ins>
    </w:p>
    <w:p w:rsidR="00000000" w:rsidRDefault="00BD48B9">
      <w:pPr>
        <w:pStyle w:val="NoSpacing"/>
        <w:rPr>
          <w:ins w:id="768" w:author="Kenneth Kon" w:date="2015-03-10T15:52:00Z"/>
        </w:rPr>
        <w:pPrChange w:id="769" w:author="Kenneth Kon" w:date="2015-03-10T15:52:00Z">
          <w:pPr/>
        </w:pPrChange>
      </w:pPr>
    </w:p>
    <w:p w:rsidR="00000000" w:rsidRDefault="00BC61AE">
      <w:pPr>
        <w:pStyle w:val="NoSpacing"/>
        <w:rPr>
          <w:ins w:id="770" w:author="Kenneth Kon" w:date="2015-03-10T15:52:00Z"/>
        </w:rPr>
        <w:pPrChange w:id="771" w:author="Kenneth Kon" w:date="2015-03-10T15:52:00Z">
          <w:pPr/>
        </w:pPrChange>
      </w:pPr>
      <w:ins w:id="772" w:author="Kenneth Kon" w:date="2015-03-10T15:52:00Z">
        <w:r>
          <w:t>public interface UserService {</w:t>
        </w:r>
      </w:ins>
    </w:p>
    <w:p w:rsidR="00000000" w:rsidRDefault="00BC61AE">
      <w:pPr>
        <w:pStyle w:val="NoSpacing"/>
        <w:rPr>
          <w:ins w:id="773" w:author="Kenneth Kon" w:date="2015-03-10T15:52:00Z"/>
        </w:rPr>
        <w:pPrChange w:id="774" w:author="Kenneth Kon" w:date="2015-03-10T15:52:00Z">
          <w:pPr/>
        </w:pPrChange>
      </w:pPr>
      <w:ins w:id="775" w:author="Kenneth Kon" w:date="2015-03-10T15:52:00Z">
        <w:r>
          <w:tab/>
          <w:t xml:space="preserve"> </w:t>
        </w:r>
      </w:ins>
    </w:p>
    <w:p w:rsidR="00000000" w:rsidRDefault="00BC61AE">
      <w:pPr>
        <w:pStyle w:val="NoSpacing"/>
        <w:rPr>
          <w:ins w:id="776" w:author="Kenneth Kon" w:date="2015-03-10T15:52:00Z"/>
        </w:rPr>
        <w:pPrChange w:id="777" w:author="Kenneth Kon" w:date="2015-03-10T15:52:00Z">
          <w:pPr/>
        </w:pPrChange>
      </w:pPr>
      <w:ins w:id="778" w:author="Kenneth Kon" w:date="2015-03-10T15:52:00Z">
        <w:r>
          <w:tab/>
        </w:r>
        <w:r>
          <w:tab/>
          <w:t xml:space="preserve">public User getUser(String username, String passwd); </w:t>
        </w:r>
      </w:ins>
    </w:p>
    <w:p w:rsidR="00000000" w:rsidRDefault="00BC61AE">
      <w:pPr>
        <w:pStyle w:val="NoSpacing"/>
        <w:rPr>
          <w:ins w:id="779" w:author="Kenneth Kon" w:date="2015-03-10T15:52:00Z"/>
        </w:rPr>
        <w:pPrChange w:id="780" w:author="Kenneth Kon" w:date="2015-03-10T15:52:00Z">
          <w:pPr/>
        </w:pPrChange>
      </w:pPr>
      <w:ins w:id="781" w:author="Kenneth Kon" w:date="2015-03-10T15:52:00Z">
        <w:r>
          <w:tab/>
        </w:r>
        <w:r>
          <w:tab/>
          <w:t xml:space="preserve">public String getCurrentlyAuthenticatedUserName(); </w:t>
        </w:r>
      </w:ins>
    </w:p>
    <w:p w:rsidR="00000000" w:rsidRDefault="00BC61AE">
      <w:pPr>
        <w:pStyle w:val="NoSpacing"/>
        <w:rPr>
          <w:ins w:id="782" w:author="Kenneth Kon" w:date="2015-03-10T15:52:00Z"/>
        </w:rPr>
        <w:pPrChange w:id="783" w:author="Kenneth Kon" w:date="2015-03-10T15:52:00Z">
          <w:pPr/>
        </w:pPrChange>
      </w:pPr>
      <w:ins w:id="784" w:author="Kenneth Kon" w:date="2015-03-10T15:52:00Z">
        <w:r>
          <w:tab/>
        </w:r>
        <w:r>
          <w:tab/>
          <w:t>public User getUserByToken(String token);</w:t>
        </w:r>
      </w:ins>
    </w:p>
    <w:p w:rsidR="00000000" w:rsidRDefault="00BC61AE">
      <w:pPr>
        <w:pStyle w:val="NoSpacing"/>
        <w:rPr>
          <w:ins w:id="785" w:author="Kenneth Kon" w:date="2015-03-10T15:52:00Z"/>
        </w:rPr>
        <w:pPrChange w:id="786" w:author="Kenneth Kon" w:date="2015-03-10T15:52:00Z">
          <w:pPr/>
        </w:pPrChange>
      </w:pPr>
      <w:ins w:id="787" w:author="Kenneth Kon" w:date="2015-03-10T15:52:00Z">
        <w:r>
          <w:tab/>
        </w:r>
        <w:r>
          <w:tab/>
          <w:t>public String storeToken(long userId);</w:t>
        </w:r>
      </w:ins>
    </w:p>
    <w:p w:rsidR="00000000" w:rsidRDefault="00BC61AE">
      <w:pPr>
        <w:pStyle w:val="NoSpacing"/>
        <w:rPr>
          <w:ins w:id="788" w:author="Kenneth Kon" w:date="2015-03-10T15:52:00Z"/>
        </w:rPr>
        <w:pPrChange w:id="789" w:author="Kenneth Kon" w:date="2015-03-10T15:52:00Z">
          <w:pPr/>
        </w:pPrChange>
      </w:pPr>
      <w:ins w:id="790" w:author="Kenneth Kon" w:date="2015-03-10T15:52:00Z">
        <w:r>
          <w:t xml:space="preserve">        public List&lt;User&gt; getAll(); </w:t>
        </w:r>
      </w:ins>
    </w:p>
    <w:p w:rsidR="00000000" w:rsidRDefault="00BC61AE">
      <w:pPr>
        <w:pStyle w:val="NoSpacing"/>
        <w:rPr>
          <w:ins w:id="791" w:author="Kenneth Kon" w:date="2015-03-10T15:52:00Z"/>
        </w:rPr>
        <w:pPrChange w:id="792" w:author="Kenneth Kon" w:date="2015-03-10T15:52:00Z">
          <w:pPr/>
        </w:pPrChange>
      </w:pPr>
      <w:ins w:id="793" w:author="Kenneth Kon" w:date="2015-03-10T15:52:00Z">
        <w:r>
          <w:t xml:space="preserve">        public void addUser(User user);</w:t>
        </w:r>
      </w:ins>
    </w:p>
    <w:p w:rsidR="00000000" w:rsidRDefault="00BC61AE">
      <w:pPr>
        <w:pStyle w:val="NoSpacing"/>
        <w:rPr>
          <w:ins w:id="794" w:author="Kenneth Kon" w:date="2015-03-10T15:52:00Z"/>
        </w:rPr>
        <w:pPrChange w:id="795" w:author="Kenneth Kon" w:date="2015-03-10T15:52:00Z">
          <w:pPr/>
        </w:pPrChange>
      </w:pPr>
      <w:ins w:id="796" w:author="Kenneth Kon" w:date="2015-03-10T15:52:00Z">
        <w:r>
          <w:tab/>
        </w:r>
        <w:r>
          <w:tab/>
          <w:t>public void updateUser(User user);</w:t>
        </w:r>
      </w:ins>
    </w:p>
    <w:p w:rsidR="00000000" w:rsidRDefault="00BC61AE">
      <w:pPr>
        <w:pStyle w:val="NoSpacing"/>
        <w:rPr>
          <w:ins w:id="797" w:author="Kenneth Kon" w:date="2015-03-10T15:52:00Z"/>
        </w:rPr>
        <w:pPrChange w:id="798" w:author="Kenneth Kon" w:date="2015-03-10T15:52:00Z">
          <w:pPr/>
        </w:pPrChange>
      </w:pPr>
      <w:ins w:id="799" w:author="Kenneth Kon" w:date="2015-03-10T15:52:00Z">
        <w:r>
          <w:tab/>
        </w:r>
        <w:r>
          <w:tab/>
          <w:t>public void deleteUserById(Long id);</w:t>
        </w:r>
      </w:ins>
    </w:p>
    <w:p w:rsidR="00000000" w:rsidRDefault="00BC61AE">
      <w:pPr>
        <w:pStyle w:val="NoSpacing"/>
        <w:rPr>
          <w:ins w:id="800" w:author="Kenneth Kon" w:date="2015-03-10T15:52:00Z"/>
        </w:rPr>
        <w:pPrChange w:id="801" w:author="Kenneth Kon" w:date="2015-03-10T15:52:00Z">
          <w:pPr/>
        </w:pPrChange>
      </w:pPr>
      <w:ins w:id="802" w:author="Kenneth Kon" w:date="2015-03-10T15:52:00Z">
        <w:r>
          <w:tab/>
        </w:r>
        <w:r>
          <w:tab/>
          <w:t>public User getUserByUserName(String userName);</w:t>
        </w:r>
      </w:ins>
    </w:p>
    <w:p w:rsidR="00000000" w:rsidRDefault="00BC61AE">
      <w:pPr>
        <w:pStyle w:val="NoSpacing"/>
        <w:rPr>
          <w:ins w:id="803" w:author="Kenneth Kon" w:date="2015-03-10T15:52:00Z"/>
        </w:rPr>
        <w:pPrChange w:id="804" w:author="Kenneth Kon" w:date="2015-03-10T15:52:00Z">
          <w:pPr/>
        </w:pPrChange>
      </w:pPr>
      <w:ins w:id="805" w:author="Kenneth Kon" w:date="2015-03-10T15:52:00Z">
        <w:r>
          <w:tab/>
        </w:r>
        <w:r>
          <w:tab/>
          <w:t>public void resetPassword(UserPasswordResetRequest passwordReset) throws Exception;</w:t>
        </w:r>
      </w:ins>
    </w:p>
    <w:p w:rsidR="00000000" w:rsidRDefault="00BC61AE">
      <w:pPr>
        <w:pStyle w:val="NoSpacing"/>
        <w:rPr>
          <w:ins w:id="806" w:author="Kenneth Kon" w:date="2015-03-10T15:52:00Z"/>
        </w:rPr>
        <w:pPrChange w:id="807" w:author="Kenneth Kon" w:date="2015-03-10T15:52:00Z">
          <w:pPr/>
        </w:pPrChange>
      </w:pPr>
      <w:ins w:id="808" w:author="Kenneth Kon" w:date="2015-03-10T15:52:00Z">
        <w:r>
          <w:tab/>
        </w:r>
        <w:r>
          <w:tab/>
          <w:t>boolean removeUserFromQueue(long rideId, long userId);</w:t>
        </w:r>
      </w:ins>
    </w:p>
    <w:p w:rsidR="00000000" w:rsidRDefault="00BC61AE">
      <w:pPr>
        <w:pStyle w:val="NoSpacing"/>
        <w:rPr>
          <w:ins w:id="809" w:author="Kenneth Kon" w:date="2015-03-10T15:52:00Z"/>
        </w:rPr>
        <w:pPrChange w:id="810" w:author="Kenneth Kon" w:date="2015-03-10T15:52:00Z">
          <w:pPr/>
        </w:pPrChange>
      </w:pPr>
      <w:ins w:id="811" w:author="Kenneth Kon" w:date="2015-03-10T15:52:00Z">
        <w:r>
          <w:t>}</w:t>
        </w:r>
      </w:ins>
    </w:p>
    <w:p w:rsidR="00000000" w:rsidRDefault="00BD48B9">
      <w:pPr>
        <w:pStyle w:val="NoSpacing"/>
        <w:rPr>
          <w:ins w:id="812" w:author="Kenneth Kon" w:date="2015-03-10T15:52:00Z"/>
        </w:rPr>
        <w:pPrChange w:id="813" w:author="Kenneth Kon" w:date="2015-03-10T15:52:00Z">
          <w:pPr/>
        </w:pPrChange>
      </w:pPr>
    </w:p>
    <w:p w:rsidR="00000000" w:rsidRDefault="00BC61AE">
      <w:pPr>
        <w:pStyle w:val="NoSpacing"/>
        <w:rPr>
          <w:ins w:id="814" w:author="Kenneth Kon" w:date="2015-03-10T15:52:00Z"/>
        </w:rPr>
        <w:pPrChange w:id="815" w:author="Kenneth Kon" w:date="2015-03-10T15:52:00Z">
          <w:pPr/>
        </w:pPrChange>
      </w:pPr>
      <w:ins w:id="816" w:author="Kenneth Kon" w:date="2015-03-10T15:52:00Z">
        <w:r w:rsidRPr="00DF7FAB">
          <w:t xml:space="preserve">Class Interfaces (code) for the subsystem </w:t>
        </w:r>
        <w:r>
          <w:t>Queue Scheduler</w:t>
        </w:r>
        <w:r w:rsidRPr="00DF7FAB">
          <w:t>:</w:t>
        </w:r>
      </w:ins>
    </w:p>
    <w:p w:rsidR="00000000" w:rsidRDefault="00BD48B9">
      <w:pPr>
        <w:pStyle w:val="NoSpacing"/>
        <w:rPr>
          <w:ins w:id="817" w:author="Kenneth Kon" w:date="2015-03-10T15:52:00Z"/>
          <w:rFonts w:eastAsiaTheme="minorEastAsia"/>
          <w:bCs/>
          <w:color w:val="7F0055"/>
        </w:rPr>
        <w:pPrChange w:id="818" w:author="Kenneth Kon" w:date="2015-03-10T15:52:00Z">
          <w:pPr>
            <w:widowControl w:val="0"/>
            <w:autoSpaceDE w:val="0"/>
            <w:autoSpaceDN w:val="0"/>
            <w:adjustRightInd w:val="0"/>
          </w:pPr>
        </w:pPrChange>
      </w:pPr>
    </w:p>
    <w:p w:rsidR="00000000" w:rsidRDefault="00BC61AE">
      <w:pPr>
        <w:pStyle w:val="NoSpacing"/>
        <w:rPr>
          <w:ins w:id="819" w:author="Kenneth Kon" w:date="2015-03-10T15:52:00Z"/>
          <w:rFonts w:eastAsiaTheme="minorEastAsia"/>
        </w:rPr>
        <w:pPrChange w:id="820" w:author="Kenneth Kon" w:date="2015-03-10T15:52:00Z">
          <w:pPr>
            <w:widowControl w:val="0"/>
            <w:autoSpaceDE w:val="0"/>
            <w:autoSpaceDN w:val="0"/>
            <w:adjustRightInd w:val="0"/>
          </w:pPr>
        </w:pPrChange>
      </w:pPr>
      <w:ins w:id="821" w:author="Kenneth Kon" w:date="2015-03-10T15:52:00Z">
        <w:r w:rsidRPr="00181F8B">
          <w:rPr>
            <w:rFonts w:eastAsiaTheme="minorEastAsia"/>
            <w:bCs/>
            <w:color w:val="7F0055"/>
          </w:rPr>
          <w:t>package</w:t>
        </w:r>
        <w:r w:rsidRPr="00181F8B">
          <w:rPr>
            <w:rFonts w:eastAsiaTheme="minorEastAsia"/>
            <w:color w:val="000000"/>
          </w:rPr>
          <w:t xml:space="preserve"> com.virtual.queue.service;</w:t>
        </w:r>
      </w:ins>
    </w:p>
    <w:p w:rsidR="00000000" w:rsidRDefault="00BD48B9">
      <w:pPr>
        <w:pStyle w:val="NoSpacing"/>
        <w:rPr>
          <w:ins w:id="822" w:author="Kenneth Kon" w:date="2015-03-10T15:52:00Z"/>
          <w:rFonts w:eastAsiaTheme="minorEastAsia"/>
        </w:rPr>
        <w:pPrChange w:id="823" w:author="Kenneth Kon" w:date="2015-03-10T15:52:00Z">
          <w:pPr>
            <w:widowControl w:val="0"/>
            <w:autoSpaceDE w:val="0"/>
            <w:autoSpaceDN w:val="0"/>
            <w:adjustRightInd w:val="0"/>
          </w:pPr>
        </w:pPrChange>
      </w:pPr>
    </w:p>
    <w:p w:rsidR="00000000" w:rsidRDefault="00BC61AE">
      <w:pPr>
        <w:pStyle w:val="NoSpacing"/>
        <w:rPr>
          <w:ins w:id="824" w:author="Kenneth Kon" w:date="2015-03-10T15:52:00Z"/>
          <w:rFonts w:eastAsiaTheme="minorEastAsia"/>
        </w:rPr>
        <w:pPrChange w:id="825" w:author="Kenneth Kon" w:date="2015-03-10T15:52:00Z">
          <w:pPr>
            <w:widowControl w:val="0"/>
            <w:autoSpaceDE w:val="0"/>
            <w:autoSpaceDN w:val="0"/>
            <w:adjustRightInd w:val="0"/>
          </w:pPr>
        </w:pPrChange>
      </w:pPr>
      <w:ins w:id="826"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QueueService {</w:t>
        </w:r>
      </w:ins>
    </w:p>
    <w:p w:rsidR="00000000" w:rsidRDefault="00BC61AE">
      <w:pPr>
        <w:pStyle w:val="NoSpacing"/>
        <w:rPr>
          <w:ins w:id="827" w:author="Kenneth Kon" w:date="2015-03-10T15:52:00Z"/>
          <w:rFonts w:eastAsiaTheme="minorEastAsia"/>
        </w:rPr>
        <w:pPrChange w:id="828" w:author="Kenneth Kon" w:date="2015-03-10T15:52:00Z">
          <w:pPr>
            <w:widowControl w:val="0"/>
            <w:autoSpaceDE w:val="0"/>
            <w:autoSpaceDN w:val="0"/>
            <w:adjustRightInd w:val="0"/>
          </w:pPr>
        </w:pPrChange>
      </w:pPr>
      <w:ins w:id="829"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removeUserFromQueue(</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userid</w:t>
        </w:r>
        <w:r w:rsidRPr="00181F8B">
          <w:rPr>
            <w:rFonts w:eastAsiaTheme="minorEastAsia"/>
            <w:color w:val="000000"/>
          </w:rPr>
          <w:t>);</w:t>
        </w:r>
      </w:ins>
    </w:p>
    <w:p w:rsidR="00000000" w:rsidRDefault="00BC61AE">
      <w:pPr>
        <w:pStyle w:val="NoSpacing"/>
        <w:rPr>
          <w:ins w:id="830" w:author="Kenneth Kon" w:date="2015-03-10T15:52:00Z"/>
          <w:rFonts w:eastAsiaTheme="minorEastAsia"/>
        </w:rPr>
        <w:pPrChange w:id="831" w:author="Kenneth Kon" w:date="2015-03-10T15:52:00Z">
          <w:pPr/>
        </w:pPrChange>
      </w:pPr>
      <w:ins w:id="832" w:author="Kenneth Kon" w:date="2015-03-10T15:52:00Z">
        <w:r w:rsidRPr="00181F8B">
          <w:rPr>
            <w:rFonts w:eastAsiaTheme="minorEastAsia"/>
            <w:bCs/>
            <w:color w:val="7F0055"/>
          </w:rPr>
          <w:t>public</w:t>
        </w:r>
        <w:r w:rsidRPr="00181F8B">
          <w:rPr>
            <w:rFonts w:eastAsiaTheme="minorEastAsia"/>
          </w:rPr>
          <w:t xml:space="preserve"> </w:t>
        </w:r>
        <w:r w:rsidRPr="00181F8B">
          <w:rPr>
            <w:rFonts w:eastAsiaTheme="minorEastAsia"/>
            <w:bCs/>
            <w:color w:val="7F0055"/>
          </w:rPr>
          <w:t>boolean</w:t>
        </w:r>
        <w:r w:rsidRPr="00181F8B">
          <w:rPr>
            <w:rFonts w:eastAsiaTheme="minorEastAsia"/>
          </w:rPr>
          <w:t xml:space="preserve"> removeAllUsersFromQueue(</w:t>
        </w:r>
        <w:r w:rsidRPr="00181F8B">
          <w:rPr>
            <w:rFonts w:eastAsiaTheme="minorEastAsia"/>
            <w:bCs/>
            <w:color w:val="7F0055"/>
          </w:rPr>
          <w:t>long</w:t>
        </w:r>
        <w:r w:rsidRPr="00181F8B">
          <w:rPr>
            <w:rFonts w:eastAsiaTheme="minorEastAsia"/>
          </w:rPr>
          <w:t xml:space="preserve"> </w:t>
        </w:r>
        <w:r w:rsidRPr="00181F8B">
          <w:rPr>
            <w:rFonts w:eastAsiaTheme="minorEastAsia"/>
            <w:color w:val="6A3E3E"/>
          </w:rPr>
          <w:t>rideId</w:t>
        </w:r>
        <w:r w:rsidRPr="00181F8B">
          <w:rPr>
            <w:rFonts w:eastAsiaTheme="minorEastAsia"/>
          </w:rPr>
          <w:t>);</w:t>
        </w:r>
        <w:r w:rsidRPr="00181F8B">
          <w:rPr>
            <w:rFonts w:eastAsiaTheme="minorEastAsia"/>
          </w:rPr>
          <w:tab/>
          <w:t xml:space="preserve"> </w:t>
        </w:r>
      </w:ins>
    </w:p>
    <w:p w:rsidR="00000000" w:rsidRDefault="00BC61AE">
      <w:pPr>
        <w:pStyle w:val="NoSpacing"/>
        <w:rPr>
          <w:ins w:id="833" w:author="Kenneth Kon" w:date="2015-03-10T15:52:00Z"/>
          <w:rFonts w:eastAsiaTheme="minorEastAsia"/>
        </w:rPr>
        <w:pPrChange w:id="834" w:author="Kenneth Kon" w:date="2015-03-10T15:52:00Z">
          <w:pPr/>
        </w:pPrChange>
      </w:pPr>
      <w:ins w:id="835" w:author="Kenneth Kon" w:date="2015-03-10T15:52:00Z">
        <w:r w:rsidRPr="00181F8B">
          <w:rPr>
            <w:rFonts w:eastAsiaTheme="minorEastAsia"/>
          </w:rPr>
          <w:t>}</w:t>
        </w:r>
      </w:ins>
    </w:p>
    <w:p w:rsidR="00000000" w:rsidRDefault="00BD48B9">
      <w:pPr>
        <w:pStyle w:val="NoSpacing"/>
        <w:rPr>
          <w:ins w:id="836" w:author="Kenneth Kon" w:date="2015-03-10T15:52:00Z"/>
        </w:rPr>
        <w:pPrChange w:id="837" w:author="Kenneth Kon" w:date="2015-03-10T15:52:00Z">
          <w:pPr/>
        </w:pPrChange>
      </w:pPr>
    </w:p>
    <w:p w:rsidR="00000000" w:rsidRDefault="00BC61AE">
      <w:pPr>
        <w:pStyle w:val="NoSpacing"/>
        <w:rPr>
          <w:ins w:id="838" w:author="Kenneth Kon" w:date="2015-03-10T15:52:00Z"/>
        </w:rPr>
        <w:pPrChange w:id="839" w:author="Kenneth Kon" w:date="2015-03-10T15:52:00Z">
          <w:pPr/>
        </w:pPrChange>
      </w:pPr>
      <w:ins w:id="840" w:author="Kenneth Kon" w:date="2015-03-10T15:52:00Z">
        <w:r>
          <w:t>package com.virtual.queue.dao;</w:t>
        </w:r>
      </w:ins>
    </w:p>
    <w:p w:rsidR="00000000" w:rsidRDefault="00BD48B9">
      <w:pPr>
        <w:pStyle w:val="NoSpacing"/>
        <w:rPr>
          <w:ins w:id="841" w:author="Kenneth Kon" w:date="2015-03-10T15:52:00Z"/>
        </w:rPr>
        <w:pPrChange w:id="842" w:author="Kenneth Kon" w:date="2015-03-10T15:52:00Z">
          <w:pPr/>
        </w:pPrChange>
      </w:pPr>
    </w:p>
    <w:p w:rsidR="00000000" w:rsidRDefault="00BC61AE">
      <w:pPr>
        <w:pStyle w:val="NoSpacing"/>
        <w:rPr>
          <w:ins w:id="843" w:author="Kenneth Kon" w:date="2015-03-10T15:52:00Z"/>
        </w:rPr>
        <w:pPrChange w:id="844" w:author="Kenneth Kon" w:date="2015-03-10T15:52:00Z">
          <w:pPr/>
        </w:pPrChange>
      </w:pPr>
      <w:ins w:id="845" w:author="Kenneth Kon" w:date="2015-03-10T15:52:00Z">
        <w:r>
          <w:t>import java.util.LinkedList;</w:t>
        </w:r>
      </w:ins>
    </w:p>
    <w:p w:rsidR="00000000" w:rsidRDefault="00BC61AE">
      <w:pPr>
        <w:pStyle w:val="NoSpacing"/>
        <w:rPr>
          <w:ins w:id="846" w:author="Kenneth Kon" w:date="2015-03-10T15:52:00Z"/>
        </w:rPr>
        <w:pPrChange w:id="847" w:author="Kenneth Kon" w:date="2015-03-10T15:52:00Z">
          <w:pPr/>
        </w:pPrChange>
      </w:pPr>
      <w:ins w:id="848" w:author="Kenneth Kon" w:date="2015-03-10T15:52:00Z">
        <w:r>
          <w:t>import java.util.List;</w:t>
        </w:r>
      </w:ins>
    </w:p>
    <w:p w:rsidR="00000000" w:rsidRDefault="00BD48B9">
      <w:pPr>
        <w:pStyle w:val="NoSpacing"/>
        <w:rPr>
          <w:ins w:id="849" w:author="Kenneth Kon" w:date="2015-03-10T15:52:00Z"/>
        </w:rPr>
        <w:pPrChange w:id="850" w:author="Kenneth Kon" w:date="2015-03-10T15:52:00Z">
          <w:pPr/>
        </w:pPrChange>
      </w:pPr>
    </w:p>
    <w:p w:rsidR="00000000" w:rsidRDefault="00BC61AE">
      <w:pPr>
        <w:pStyle w:val="NoSpacing"/>
        <w:rPr>
          <w:ins w:id="851" w:author="Kenneth Kon" w:date="2015-03-10T15:52:00Z"/>
        </w:rPr>
        <w:pPrChange w:id="852" w:author="Kenneth Kon" w:date="2015-03-10T15:52:00Z">
          <w:pPr/>
        </w:pPrChange>
      </w:pPr>
      <w:ins w:id="853" w:author="Kenneth Kon" w:date="2015-03-10T15:52:00Z">
        <w:r>
          <w:t>import com.virtual.queue.beans.QueueInfo;</w:t>
        </w:r>
      </w:ins>
    </w:p>
    <w:p w:rsidR="00000000" w:rsidRDefault="00BC61AE">
      <w:pPr>
        <w:pStyle w:val="NoSpacing"/>
        <w:rPr>
          <w:ins w:id="854" w:author="Kenneth Kon" w:date="2015-03-10T15:52:00Z"/>
        </w:rPr>
        <w:pPrChange w:id="855" w:author="Kenneth Kon" w:date="2015-03-10T15:52:00Z">
          <w:pPr/>
        </w:pPrChange>
      </w:pPr>
      <w:ins w:id="856" w:author="Kenneth Kon" w:date="2015-03-10T15:52:00Z">
        <w:r>
          <w:t>import com.virtual.queue.beans.UserQueueInfo;</w:t>
        </w:r>
      </w:ins>
    </w:p>
    <w:p w:rsidR="00000000" w:rsidRDefault="00BC61AE">
      <w:pPr>
        <w:pStyle w:val="NoSpacing"/>
        <w:rPr>
          <w:ins w:id="857" w:author="Kenneth Kon" w:date="2015-03-10T15:52:00Z"/>
        </w:rPr>
        <w:pPrChange w:id="858" w:author="Kenneth Kon" w:date="2015-03-10T15:52:00Z">
          <w:pPr/>
        </w:pPrChange>
      </w:pPr>
      <w:ins w:id="859" w:author="Kenneth Kon" w:date="2015-03-10T15:52:00Z">
        <w:r>
          <w:t>import com.virtual.queue.beans.RideInfo;</w:t>
        </w:r>
      </w:ins>
    </w:p>
    <w:p w:rsidR="00000000" w:rsidRDefault="00BC61AE">
      <w:pPr>
        <w:pStyle w:val="NoSpacing"/>
        <w:rPr>
          <w:ins w:id="860" w:author="Kenneth Kon" w:date="2015-03-10T15:52:00Z"/>
        </w:rPr>
        <w:pPrChange w:id="861" w:author="Kenneth Kon" w:date="2015-03-10T15:52:00Z">
          <w:pPr/>
        </w:pPrChange>
      </w:pPr>
      <w:ins w:id="862" w:author="Kenneth Kon" w:date="2015-03-10T15:52:00Z">
        <w:r>
          <w:t>import com.virtual.queue.beans.User;</w:t>
        </w:r>
      </w:ins>
    </w:p>
    <w:p w:rsidR="00000000" w:rsidRDefault="00BD48B9">
      <w:pPr>
        <w:pStyle w:val="NoSpacing"/>
        <w:rPr>
          <w:ins w:id="863" w:author="Kenneth Kon" w:date="2015-03-10T15:52:00Z"/>
        </w:rPr>
        <w:pPrChange w:id="864" w:author="Kenneth Kon" w:date="2015-03-10T15:52:00Z">
          <w:pPr/>
        </w:pPrChange>
      </w:pPr>
    </w:p>
    <w:p w:rsidR="00000000" w:rsidRDefault="00BC61AE">
      <w:pPr>
        <w:pStyle w:val="NoSpacing"/>
        <w:rPr>
          <w:ins w:id="865" w:author="Kenneth Kon" w:date="2015-03-10T15:52:00Z"/>
        </w:rPr>
        <w:pPrChange w:id="866" w:author="Kenneth Kon" w:date="2015-03-10T15:52:00Z">
          <w:pPr/>
        </w:pPrChange>
      </w:pPr>
      <w:ins w:id="867" w:author="Kenneth Kon" w:date="2015-03-10T15:52:00Z">
        <w:r>
          <w:t>public interface QueueDao {</w:t>
        </w:r>
      </w:ins>
    </w:p>
    <w:p w:rsidR="00000000" w:rsidRDefault="00BC61AE">
      <w:pPr>
        <w:pStyle w:val="NoSpacing"/>
        <w:rPr>
          <w:ins w:id="868" w:author="Kenneth Kon" w:date="2015-03-10T15:52:00Z"/>
        </w:rPr>
        <w:pPrChange w:id="869" w:author="Kenneth Kon" w:date="2015-03-10T15:52:00Z">
          <w:pPr/>
        </w:pPrChange>
      </w:pPr>
      <w:ins w:id="870" w:author="Kenneth Kon" w:date="2015-03-10T15:52:00Z">
        <w:r>
          <w:tab/>
          <w:t>public List&lt;UserQueueInfo&gt; pullInfo(Integer rideId);</w:t>
        </w:r>
      </w:ins>
    </w:p>
    <w:p w:rsidR="00000000" w:rsidRDefault="00BD48B9">
      <w:pPr>
        <w:pStyle w:val="NoSpacing"/>
        <w:rPr>
          <w:ins w:id="871" w:author="Kenneth Kon" w:date="2015-03-10T15:52:00Z"/>
        </w:rPr>
        <w:pPrChange w:id="872" w:author="Kenneth Kon" w:date="2015-03-10T15:52:00Z">
          <w:pPr/>
        </w:pPrChange>
      </w:pPr>
    </w:p>
    <w:p w:rsidR="00000000" w:rsidRDefault="00BC61AE">
      <w:pPr>
        <w:pStyle w:val="NoSpacing"/>
        <w:rPr>
          <w:ins w:id="873" w:author="Kenneth Kon" w:date="2015-03-10T15:52:00Z"/>
        </w:rPr>
        <w:pPrChange w:id="874" w:author="Kenneth Kon" w:date="2015-03-10T15:52:00Z">
          <w:pPr/>
        </w:pPrChange>
      </w:pPr>
      <w:ins w:id="875" w:author="Kenneth Kon" w:date="2015-03-10T15:52:00Z">
        <w:r>
          <w:tab/>
          <w:t xml:space="preserve">public List&lt;UserQueueInfo&gt; pullAllInfo(); </w:t>
        </w:r>
      </w:ins>
    </w:p>
    <w:p w:rsidR="00000000" w:rsidRDefault="00BD48B9">
      <w:pPr>
        <w:pStyle w:val="NoSpacing"/>
        <w:rPr>
          <w:ins w:id="876" w:author="Kenneth Kon" w:date="2015-03-10T15:52:00Z"/>
        </w:rPr>
        <w:pPrChange w:id="877" w:author="Kenneth Kon" w:date="2015-03-10T15:52:00Z">
          <w:pPr/>
        </w:pPrChange>
      </w:pPr>
    </w:p>
    <w:p w:rsidR="00000000" w:rsidRDefault="00BC61AE">
      <w:pPr>
        <w:pStyle w:val="NoSpacing"/>
        <w:rPr>
          <w:ins w:id="878" w:author="Kenneth Kon" w:date="2015-03-10T15:52:00Z"/>
        </w:rPr>
        <w:pPrChange w:id="879" w:author="Kenneth Kon" w:date="2015-03-10T15:52:00Z">
          <w:pPr/>
        </w:pPrChange>
      </w:pPr>
      <w:ins w:id="880" w:author="Kenneth Kon" w:date="2015-03-10T15:52:00Z">
        <w:r>
          <w:tab/>
          <w:t>public LinkedList&lt;User&gt; getAllUserQueueForRide(long rideId);</w:t>
        </w:r>
      </w:ins>
    </w:p>
    <w:p w:rsidR="00000000" w:rsidRDefault="00BD48B9">
      <w:pPr>
        <w:pStyle w:val="NoSpacing"/>
        <w:rPr>
          <w:ins w:id="881" w:author="Kenneth Kon" w:date="2015-03-10T15:52:00Z"/>
        </w:rPr>
        <w:pPrChange w:id="882" w:author="Kenneth Kon" w:date="2015-03-10T15:52:00Z">
          <w:pPr/>
        </w:pPrChange>
      </w:pPr>
    </w:p>
    <w:p w:rsidR="00000000" w:rsidRDefault="00BC61AE">
      <w:pPr>
        <w:pStyle w:val="NoSpacing"/>
        <w:rPr>
          <w:ins w:id="883" w:author="Kenneth Kon" w:date="2015-03-10T15:52:00Z"/>
        </w:rPr>
        <w:pPrChange w:id="884" w:author="Kenneth Kon" w:date="2015-03-10T15:52:00Z">
          <w:pPr/>
        </w:pPrChange>
      </w:pPr>
      <w:ins w:id="885" w:author="Kenneth Kon" w:date="2015-03-10T15:52:00Z">
        <w:r>
          <w:tab/>
          <w:t>public QueueInfo getQueueInfoByRideId(long rideId);</w:t>
        </w:r>
      </w:ins>
    </w:p>
    <w:p w:rsidR="00000000" w:rsidRDefault="00BD48B9">
      <w:pPr>
        <w:pStyle w:val="NoSpacing"/>
        <w:rPr>
          <w:ins w:id="886" w:author="Kenneth Kon" w:date="2015-03-10T15:52:00Z"/>
        </w:rPr>
        <w:pPrChange w:id="887" w:author="Kenneth Kon" w:date="2015-03-10T15:52:00Z">
          <w:pPr/>
        </w:pPrChange>
      </w:pPr>
    </w:p>
    <w:p w:rsidR="00000000" w:rsidRDefault="00BC61AE">
      <w:pPr>
        <w:pStyle w:val="NoSpacing"/>
        <w:rPr>
          <w:ins w:id="888" w:author="Kenneth Kon" w:date="2015-03-10T15:52:00Z"/>
        </w:rPr>
        <w:pPrChange w:id="889" w:author="Kenneth Kon" w:date="2015-03-10T15:52:00Z">
          <w:pPr/>
        </w:pPrChange>
      </w:pPr>
      <w:ins w:id="890" w:author="Kenneth Kon" w:date="2015-03-10T15:52:00Z">
        <w:r>
          <w:tab/>
          <w:t>public boolean removeUserFromQueue(long rideId, long userid);</w:t>
        </w:r>
      </w:ins>
    </w:p>
    <w:p w:rsidR="00000000" w:rsidRDefault="00BD48B9">
      <w:pPr>
        <w:pStyle w:val="NoSpacing"/>
        <w:rPr>
          <w:ins w:id="891" w:author="Kenneth Kon" w:date="2015-03-10T15:52:00Z"/>
        </w:rPr>
        <w:pPrChange w:id="892" w:author="Kenneth Kon" w:date="2015-03-10T15:52:00Z">
          <w:pPr/>
        </w:pPrChange>
      </w:pPr>
    </w:p>
    <w:p w:rsidR="00000000" w:rsidRDefault="00BC61AE">
      <w:pPr>
        <w:pStyle w:val="NoSpacing"/>
        <w:rPr>
          <w:ins w:id="893" w:author="Kenneth Kon" w:date="2015-03-10T15:52:00Z"/>
        </w:rPr>
        <w:pPrChange w:id="894" w:author="Kenneth Kon" w:date="2015-03-10T15:52:00Z">
          <w:pPr/>
        </w:pPrChange>
      </w:pPr>
      <w:ins w:id="895" w:author="Kenneth Kon" w:date="2015-03-10T15:52:00Z">
        <w:r>
          <w:tab/>
          <w:t>public boolean removeAllUsersFromQueue(long rideId);</w:t>
        </w:r>
      </w:ins>
    </w:p>
    <w:p w:rsidR="00000000" w:rsidRDefault="00BD48B9">
      <w:pPr>
        <w:pStyle w:val="NoSpacing"/>
        <w:rPr>
          <w:ins w:id="896" w:author="Kenneth Kon" w:date="2015-03-10T15:52:00Z"/>
        </w:rPr>
        <w:pPrChange w:id="897" w:author="Kenneth Kon" w:date="2015-03-10T15:52:00Z">
          <w:pPr/>
        </w:pPrChange>
      </w:pPr>
    </w:p>
    <w:p w:rsidR="00000000" w:rsidRDefault="00BC61AE">
      <w:pPr>
        <w:pStyle w:val="NoSpacing"/>
        <w:rPr>
          <w:ins w:id="898" w:author="Kenneth Kon" w:date="2015-03-10T15:52:00Z"/>
        </w:rPr>
        <w:pPrChange w:id="899" w:author="Kenneth Kon" w:date="2015-03-10T15:52:00Z">
          <w:pPr/>
        </w:pPrChange>
      </w:pPr>
      <w:ins w:id="900" w:author="Kenneth Kon" w:date="2015-03-10T15:52:00Z">
        <w:r>
          <w:tab/>
          <w:t>public LinkedList&lt;RideInfo&gt; getRideListByUser(long userId) throws Exception;</w:t>
        </w:r>
      </w:ins>
    </w:p>
    <w:p w:rsidR="00000000" w:rsidRDefault="00BC61AE">
      <w:pPr>
        <w:pStyle w:val="NoSpacing"/>
        <w:rPr>
          <w:ins w:id="901" w:author="Kenneth Kon" w:date="2015-03-10T15:52:00Z"/>
        </w:rPr>
        <w:pPrChange w:id="902" w:author="Kenneth Kon" w:date="2015-03-10T15:52:00Z">
          <w:pPr/>
        </w:pPrChange>
      </w:pPr>
      <w:ins w:id="903" w:author="Kenneth Kon" w:date="2015-03-10T15:52:00Z">
        <w:r>
          <w:t>}</w:t>
        </w:r>
      </w:ins>
    </w:p>
    <w:p w:rsidR="00000000" w:rsidRDefault="00BD48B9">
      <w:pPr>
        <w:pStyle w:val="NoSpacing"/>
        <w:rPr>
          <w:ins w:id="904" w:author="Kenneth Kon" w:date="2015-03-10T15:52:00Z"/>
        </w:rPr>
        <w:pPrChange w:id="905" w:author="Kenneth Kon" w:date="2015-03-10T15:52:00Z">
          <w:pPr/>
        </w:pPrChange>
      </w:pPr>
    </w:p>
    <w:p w:rsidR="00000000" w:rsidRDefault="00BC61AE">
      <w:pPr>
        <w:pStyle w:val="NoSpacing"/>
        <w:rPr>
          <w:ins w:id="906" w:author="Kenneth Kon" w:date="2015-03-10T15:52:00Z"/>
        </w:rPr>
        <w:pPrChange w:id="907" w:author="Kenneth Kon" w:date="2015-03-10T15:52:00Z">
          <w:pPr/>
        </w:pPrChange>
      </w:pPr>
      <w:ins w:id="908" w:author="Kenneth Kon" w:date="2015-03-10T15:52:00Z">
        <w:r w:rsidRPr="00DF7FAB">
          <w:t xml:space="preserve">Class Interfaces (code) for the subsystem </w:t>
        </w:r>
        <w:r>
          <w:t>Ride Operation</w:t>
        </w:r>
        <w:r w:rsidRPr="00DF7FAB">
          <w:t>:</w:t>
        </w:r>
      </w:ins>
    </w:p>
    <w:p w:rsidR="00000000" w:rsidRDefault="00BD48B9">
      <w:pPr>
        <w:pStyle w:val="NoSpacing"/>
        <w:rPr>
          <w:ins w:id="909" w:author="Kenneth Kon" w:date="2015-03-10T15:52:00Z"/>
        </w:rPr>
        <w:pPrChange w:id="910" w:author="Kenneth Kon" w:date="2015-03-10T15:52:00Z">
          <w:pPr/>
        </w:pPrChange>
      </w:pPr>
    </w:p>
    <w:p w:rsidR="00000000" w:rsidRDefault="00BC61AE">
      <w:pPr>
        <w:pStyle w:val="NoSpacing"/>
        <w:rPr>
          <w:ins w:id="911" w:author="Kenneth Kon" w:date="2015-03-10T15:52:00Z"/>
        </w:rPr>
        <w:pPrChange w:id="912" w:author="Kenneth Kon" w:date="2015-03-10T15:52:00Z">
          <w:pPr/>
        </w:pPrChange>
      </w:pPr>
      <w:ins w:id="913" w:author="Kenneth Kon" w:date="2015-03-10T15:52:00Z">
        <w:r>
          <w:t>package com.virtual.queue.dao;</w:t>
        </w:r>
      </w:ins>
    </w:p>
    <w:p w:rsidR="00000000" w:rsidRDefault="00BD48B9">
      <w:pPr>
        <w:pStyle w:val="NoSpacing"/>
        <w:rPr>
          <w:ins w:id="914" w:author="Kenneth Kon" w:date="2015-03-10T15:52:00Z"/>
        </w:rPr>
        <w:pPrChange w:id="915" w:author="Kenneth Kon" w:date="2015-03-10T15:52:00Z">
          <w:pPr/>
        </w:pPrChange>
      </w:pPr>
    </w:p>
    <w:p w:rsidR="00000000" w:rsidRDefault="00BC61AE">
      <w:pPr>
        <w:pStyle w:val="NoSpacing"/>
        <w:rPr>
          <w:ins w:id="916" w:author="Kenneth Kon" w:date="2015-03-10T15:52:00Z"/>
        </w:rPr>
        <w:pPrChange w:id="917" w:author="Kenneth Kon" w:date="2015-03-10T15:52:00Z">
          <w:pPr/>
        </w:pPrChange>
      </w:pPr>
      <w:ins w:id="918" w:author="Kenneth Kon" w:date="2015-03-10T15:52:00Z">
        <w:r>
          <w:t>import java.util.List;</w:t>
        </w:r>
      </w:ins>
    </w:p>
    <w:p w:rsidR="00000000" w:rsidRDefault="00BD48B9">
      <w:pPr>
        <w:pStyle w:val="NoSpacing"/>
        <w:rPr>
          <w:ins w:id="919" w:author="Kenneth Kon" w:date="2015-03-10T15:52:00Z"/>
        </w:rPr>
        <w:pPrChange w:id="920" w:author="Kenneth Kon" w:date="2015-03-10T15:52:00Z">
          <w:pPr/>
        </w:pPrChange>
      </w:pPr>
    </w:p>
    <w:p w:rsidR="00000000" w:rsidRDefault="00BC61AE">
      <w:pPr>
        <w:pStyle w:val="NoSpacing"/>
        <w:rPr>
          <w:ins w:id="921" w:author="Kenneth Kon" w:date="2015-03-10T15:52:00Z"/>
        </w:rPr>
        <w:pPrChange w:id="922" w:author="Kenneth Kon" w:date="2015-03-10T15:52:00Z">
          <w:pPr/>
        </w:pPrChange>
      </w:pPr>
      <w:ins w:id="923" w:author="Kenneth Kon" w:date="2015-03-10T15:52:00Z">
        <w:r>
          <w:t>import com.virtual.queue.beans.RideInfo;</w:t>
        </w:r>
      </w:ins>
    </w:p>
    <w:p w:rsidR="00000000" w:rsidRDefault="00BC61AE">
      <w:pPr>
        <w:pStyle w:val="NoSpacing"/>
        <w:rPr>
          <w:ins w:id="924" w:author="Kenneth Kon" w:date="2015-03-10T15:52:00Z"/>
        </w:rPr>
        <w:pPrChange w:id="925" w:author="Kenneth Kon" w:date="2015-03-10T15:52:00Z">
          <w:pPr/>
        </w:pPrChange>
      </w:pPr>
      <w:ins w:id="926" w:author="Kenneth Kon" w:date="2015-03-10T15:52:00Z">
        <w:r>
          <w:t>import com.virtual.queue.exception.NotificationException;</w:t>
        </w:r>
      </w:ins>
    </w:p>
    <w:p w:rsidR="00000000" w:rsidRDefault="00BD48B9">
      <w:pPr>
        <w:pStyle w:val="NoSpacing"/>
        <w:rPr>
          <w:ins w:id="927" w:author="Kenneth Kon" w:date="2015-03-10T15:52:00Z"/>
        </w:rPr>
        <w:pPrChange w:id="928" w:author="Kenneth Kon" w:date="2015-03-10T15:52:00Z">
          <w:pPr/>
        </w:pPrChange>
      </w:pPr>
    </w:p>
    <w:p w:rsidR="00000000" w:rsidRDefault="00BC61AE">
      <w:pPr>
        <w:pStyle w:val="NoSpacing"/>
        <w:rPr>
          <w:ins w:id="929" w:author="Kenneth Kon" w:date="2015-03-10T15:52:00Z"/>
        </w:rPr>
        <w:pPrChange w:id="930" w:author="Kenneth Kon" w:date="2015-03-10T15:52:00Z">
          <w:pPr/>
        </w:pPrChange>
      </w:pPr>
      <w:ins w:id="931" w:author="Kenneth Kon" w:date="2015-03-10T15:52:00Z">
        <w:r>
          <w:t>public interface RideDao {</w:t>
        </w:r>
      </w:ins>
    </w:p>
    <w:p w:rsidR="00000000" w:rsidRDefault="00BC61AE">
      <w:pPr>
        <w:pStyle w:val="NoSpacing"/>
        <w:rPr>
          <w:ins w:id="932" w:author="Kenneth Kon" w:date="2015-03-10T15:52:00Z"/>
        </w:rPr>
        <w:pPrChange w:id="933" w:author="Kenneth Kon" w:date="2015-03-10T15:52:00Z">
          <w:pPr/>
        </w:pPrChange>
      </w:pPr>
      <w:ins w:id="934" w:author="Kenneth Kon" w:date="2015-03-10T15:52:00Z">
        <w:r>
          <w:tab/>
          <w:t>public List&lt;RideInfo&gt; pullRideInfo() throws NotificationException ;</w:t>
        </w:r>
      </w:ins>
    </w:p>
    <w:p w:rsidR="00000000" w:rsidRDefault="00BC61AE">
      <w:pPr>
        <w:pStyle w:val="NoSpacing"/>
        <w:rPr>
          <w:ins w:id="935" w:author="Kenneth Kon" w:date="2015-03-10T15:52:00Z"/>
        </w:rPr>
        <w:pPrChange w:id="936" w:author="Kenneth Kon" w:date="2015-03-10T15:52:00Z">
          <w:pPr/>
        </w:pPrChange>
      </w:pPr>
      <w:ins w:id="937" w:author="Kenneth Kon" w:date="2015-03-10T15:52:00Z">
        <w:r>
          <w:tab/>
          <w:t>public List&lt;RideInfo&gt; getRideByUser(Long userId) throws NotificationException;</w:t>
        </w:r>
      </w:ins>
    </w:p>
    <w:p w:rsidR="00000000" w:rsidRDefault="00BC61AE">
      <w:pPr>
        <w:pStyle w:val="NoSpacing"/>
        <w:rPr>
          <w:ins w:id="938" w:author="Kenneth Kon" w:date="2015-03-10T15:52:00Z"/>
        </w:rPr>
        <w:pPrChange w:id="939" w:author="Kenneth Kon" w:date="2015-03-10T15:52:00Z">
          <w:pPr/>
        </w:pPrChange>
      </w:pPr>
      <w:ins w:id="940" w:author="Kenneth Kon" w:date="2015-03-10T15:52:00Z">
        <w:r>
          <w:tab/>
          <w:t>public RideInfo getRideById(long rideId) throws NotificationException;</w:t>
        </w:r>
      </w:ins>
    </w:p>
    <w:p w:rsidR="00000000" w:rsidRDefault="00BC61AE">
      <w:pPr>
        <w:pStyle w:val="NoSpacing"/>
        <w:rPr>
          <w:ins w:id="941" w:author="Kenneth Kon" w:date="2015-03-10T15:52:00Z"/>
        </w:rPr>
        <w:pPrChange w:id="942" w:author="Kenneth Kon" w:date="2015-03-10T15:52:00Z">
          <w:pPr/>
        </w:pPrChange>
      </w:pPr>
      <w:ins w:id="943" w:author="Kenneth Kon" w:date="2015-03-10T15:52:00Z">
        <w:r>
          <w:tab/>
          <w:t>public boolean addUserRideById(Long rideId, Long userId);</w:t>
        </w:r>
      </w:ins>
    </w:p>
    <w:p w:rsidR="00000000" w:rsidRDefault="00BC61AE">
      <w:pPr>
        <w:pStyle w:val="NoSpacing"/>
        <w:rPr>
          <w:ins w:id="944" w:author="Kenneth Kon" w:date="2015-03-10T15:52:00Z"/>
        </w:rPr>
        <w:pPrChange w:id="945" w:author="Kenneth Kon" w:date="2015-03-10T15:52:00Z">
          <w:pPr/>
        </w:pPrChange>
      </w:pPr>
      <w:ins w:id="946" w:author="Kenneth Kon" w:date="2015-03-10T15:52:00Z">
        <w:r>
          <w:tab/>
          <w:t>public List&lt;RideInfo&gt; getAll();</w:t>
        </w:r>
      </w:ins>
    </w:p>
    <w:p w:rsidR="00000000" w:rsidRDefault="00BC61AE">
      <w:pPr>
        <w:pStyle w:val="NoSpacing"/>
        <w:rPr>
          <w:ins w:id="947" w:author="Kenneth Kon" w:date="2015-03-10T15:52:00Z"/>
        </w:rPr>
        <w:pPrChange w:id="948" w:author="Kenneth Kon" w:date="2015-03-10T15:52:00Z">
          <w:pPr/>
        </w:pPrChange>
      </w:pPr>
      <w:ins w:id="949" w:author="Kenneth Kon" w:date="2015-03-10T15:52:00Z">
        <w:r>
          <w:tab/>
        </w:r>
      </w:ins>
    </w:p>
    <w:p w:rsidR="00000000" w:rsidRDefault="00BC61AE">
      <w:pPr>
        <w:pStyle w:val="NoSpacing"/>
        <w:rPr>
          <w:ins w:id="950" w:author="Kenneth Kon" w:date="2015-03-10T15:52:00Z"/>
        </w:rPr>
        <w:pPrChange w:id="951" w:author="Kenneth Kon" w:date="2015-03-10T15:52:00Z">
          <w:pPr/>
        </w:pPrChange>
      </w:pPr>
      <w:ins w:id="952" w:author="Kenneth Kon" w:date="2015-03-10T15:52:00Z">
        <w:r>
          <w:lastRenderedPageBreak/>
          <w:tab/>
        </w:r>
      </w:ins>
    </w:p>
    <w:p w:rsidR="00000000" w:rsidRDefault="00BC61AE">
      <w:pPr>
        <w:pStyle w:val="NoSpacing"/>
        <w:rPr>
          <w:ins w:id="953" w:author="Kenneth Kon" w:date="2015-03-10T15:52:00Z"/>
        </w:rPr>
        <w:pPrChange w:id="954" w:author="Kenneth Kon" w:date="2015-03-10T15:52:00Z">
          <w:pPr/>
        </w:pPrChange>
      </w:pPr>
      <w:ins w:id="955" w:author="Kenneth Kon" w:date="2015-03-10T15:52:00Z">
        <w:r>
          <w:tab/>
        </w:r>
      </w:ins>
    </w:p>
    <w:p w:rsidR="00000000" w:rsidRDefault="00BC61AE">
      <w:pPr>
        <w:pStyle w:val="NoSpacing"/>
        <w:rPr>
          <w:ins w:id="956" w:author="Kenneth Kon" w:date="2015-03-10T15:52:00Z"/>
        </w:rPr>
        <w:pPrChange w:id="957" w:author="Kenneth Kon" w:date="2015-03-10T15:52:00Z">
          <w:pPr/>
        </w:pPrChange>
      </w:pPr>
      <w:ins w:id="958" w:author="Kenneth Kon" w:date="2015-03-10T15:52:00Z">
        <w:r>
          <w:t>}</w:t>
        </w:r>
      </w:ins>
    </w:p>
    <w:p w:rsidR="00000000" w:rsidRDefault="00BD48B9">
      <w:pPr>
        <w:pStyle w:val="NoSpacing"/>
        <w:rPr>
          <w:ins w:id="959" w:author="Kenneth Kon" w:date="2015-03-10T15:52:00Z"/>
        </w:rPr>
        <w:pPrChange w:id="960" w:author="Kenneth Kon" w:date="2015-03-10T15:52:00Z">
          <w:pPr/>
        </w:pPrChange>
      </w:pPr>
    </w:p>
    <w:p w:rsidR="00000000" w:rsidRDefault="00BC61AE">
      <w:pPr>
        <w:pStyle w:val="NoSpacing"/>
        <w:rPr>
          <w:ins w:id="961" w:author="Kenneth Kon" w:date="2015-03-10T15:52:00Z"/>
        </w:rPr>
        <w:pPrChange w:id="962" w:author="Kenneth Kon" w:date="2015-03-10T15:52:00Z">
          <w:pPr/>
        </w:pPrChange>
      </w:pPr>
      <w:ins w:id="963" w:author="Kenneth Kon" w:date="2015-03-10T15:52:00Z">
        <w:r>
          <w:t>package com.virtual.queue.builder;</w:t>
        </w:r>
      </w:ins>
    </w:p>
    <w:p w:rsidR="00000000" w:rsidRDefault="00BD48B9">
      <w:pPr>
        <w:pStyle w:val="NoSpacing"/>
        <w:rPr>
          <w:ins w:id="964" w:author="Kenneth Kon" w:date="2015-03-10T15:52:00Z"/>
        </w:rPr>
        <w:pPrChange w:id="965" w:author="Kenneth Kon" w:date="2015-03-10T15:52:00Z">
          <w:pPr/>
        </w:pPrChange>
      </w:pPr>
    </w:p>
    <w:p w:rsidR="00000000" w:rsidRDefault="00BC61AE">
      <w:pPr>
        <w:pStyle w:val="NoSpacing"/>
        <w:rPr>
          <w:ins w:id="966" w:author="Kenneth Kon" w:date="2015-03-10T15:52:00Z"/>
        </w:rPr>
        <w:pPrChange w:id="967" w:author="Kenneth Kon" w:date="2015-03-10T15:52:00Z">
          <w:pPr/>
        </w:pPrChange>
      </w:pPr>
      <w:ins w:id="968" w:author="Kenneth Kon" w:date="2015-03-10T15:52:00Z">
        <w:r>
          <w:t>import java.util.List;</w:t>
        </w:r>
      </w:ins>
    </w:p>
    <w:p w:rsidR="00000000" w:rsidRDefault="00BD48B9">
      <w:pPr>
        <w:pStyle w:val="NoSpacing"/>
        <w:rPr>
          <w:ins w:id="969" w:author="Kenneth Kon" w:date="2015-03-10T15:52:00Z"/>
        </w:rPr>
        <w:pPrChange w:id="970" w:author="Kenneth Kon" w:date="2015-03-10T15:52:00Z">
          <w:pPr/>
        </w:pPrChange>
      </w:pPr>
    </w:p>
    <w:p w:rsidR="00000000" w:rsidRDefault="00BC61AE">
      <w:pPr>
        <w:pStyle w:val="NoSpacing"/>
        <w:rPr>
          <w:ins w:id="971" w:author="Kenneth Kon" w:date="2015-03-10T15:52:00Z"/>
        </w:rPr>
        <w:pPrChange w:id="972" w:author="Kenneth Kon" w:date="2015-03-10T15:52:00Z">
          <w:pPr/>
        </w:pPrChange>
      </w:pPr>
      <w:ins w:id="973" w:author="Kenneth Kon" w:date="2015-03-10T15:52:00Z">
        <w:r>
          <w:t>import com.virtual.queue.rule.Rule;</w:t>
        </w:r>
      </w:ins>
    </w:p>
    <w:p w:rsidR="00000000" w:rsidRDefault="00BD48B9">
      <w:pPr>
        <w:pStyle w:val="NoSpacing"/>
        <w:rPr>
          <w:ins w:id="974" w:author="Kenneth Kon" w:date="2015-03-10T15:52:00Z"/>
        </w:rPr>
        <w:pPrChange w:id="975" w:author="Kenneth Kon" w:date="2015-03-10T15:52:00Z">
          <w:pPr/>
        </w:pPrChange>
      </w:pPr>
    </w:p>
    <w:p w:rsidR="00000000" w:rsidRDefault="00BC61AE">
      <w:pPr>
        <w:pStyle w:val="NoSpacing"/>
        <w:rPr>
          <w:ins w:id="976" w:author="Kenneth Kon" w:date="2015-03-10T15:52:00Z"/>
        </w:rPr>
        <w:pPrChange w:id="977" w:author="Kenneth Kon" w:date="2015-03-10T15:52:00Z">
          <w:pPr/>
        </w:pPrChange>
      </w:pPr>
      <w:ins w:id="978" w:author="Kenneth Kon" w:date="2015-03-10T15:52:00Z">
        <w:r>
          <w:t>public interface RuleBuilder {</w:t>
        </w:r>
      </w:ins>
    </w:p>
    <w:p w:rsidR="00000000" w:rsidRDefault="00BC61AE">
      <w:pPr>
        <w:pStyle w:val="NoSpacing"/>
        <w:rPr>
          <w:ins w:id="979" w:author="Kenneth Kon" w:date="2015-03-10T15:52:00Z"/>
        </w:rPr>
        <w:pPrChange w:id="980" w:author="Kenneth Kon" w:date="2015-03-10T15:52:00Z">
          <w:pPr/>
        </w:pPrChange>
      </w:pPr>
      <w:ins w:id="981" w:author="Kenneth Kon" w:date="2015-03-10T15:52:00Z">
        <w:r>
          <w:tab/>
          <w:t>public List&lt;Rule&gt; buildRules();</w:t>
        </w:r>
      </w:ins>
    </w:p>
    <w:p w:rsidR="00000000" w:rsidRDefault="00BD48B9">
      <w:pPr>
        <w:pStyle w:val="NoSpacing"/>
        <w:rPr>
          <w:ins w:id="982" w:author="Kenneth Kon" w:date="2015-03-10T15:52:00Z"/>
        </w:rPr>
        <w:pPrChange w:id="983" w:author="Kenneth Kon" w:date="2015-03-10T15:52:00Z">
          <w:pPr/>
        </w:pPrChange>
      </w:pPr>
    </w:p>
    <w:p w:rsidR="00000000" w:rsidRDefault="00BC61AE">
      <w:pPr>
        <w:pStyle w:val="NoSpacing"/>
        <w:rPr>
          <w:ins w:id="984" w:author="Kenneth Kon" w:date="2015-03-10T15:52:00Z"/>
        </w:rPr>
        <w:pPrChange w:id="985" w:author="Kenneth Kon" w:date="2015-03-10T15:52:00Z">
          <w:pPr/>
        </w:pPrChange>
      </w:pPr>
      <w:ins w:id="986" w:author="Kenneth Kon" w:date="2015-03-10T15:52:00Z">
        <w:r>
          <w:t>}</w:t>
        </w:r>
      </w:ins>
    </w:p>
    <w:p w:rsidR="00000000" w:rsidRDefault="00BD48B9">
      <w:pPr>
        <w:pStyle w:val="NoSpacing"/>
        <w:rPr>
          <w:ins w:id="987" w:author="Kenneth Kon" w:date="2015-03-10T15:52:00Z"/>
        </w:rPr>
        <w:pPrChange w:id="988" w:author="Kenneth Kon" w:date="2015-03-10T15:52:00Z">
          <w:pPr/>
        </w:pPrChange>
      </w:pPr>
    </w:p>
    <w:p w:rsidR="00000000" w:rsidRDefault="00BC61AE">
      <w:pPr>
        <w:pStyle w:val="NoSpacing"/>
        <w:rPr>
          <w:ins w:id="989" w:author="Kenneth Kon" w:date="2015-03-10T15:52:00Z"/>
        </w:rPr>
        <w:pPrChange w:id="990" w:author="Kenneth Kon" w:date="2015-03-10T15:52:00Z">
          <w:pPr/>
        </w:pPrChange>
      </w:pPr>
      <w:ins w:id="991" w:author="Kenneth Kon" w:date="2015-03-10T15:52:00Z">
        <w:r>
          <w:t>package com.virtual.queue.validator;</w:t>
        </w:r>
      </w:ins>
    </w:p>
    <w:p w:rsidR="00000000" w:rsidRDefault="00BD48B9">
      <w:pPr>
        <w:pStyle w:val="NoSpacing"/>
        <w:rPr>
          <w:ins w:id="992" w:author="Kenneth Kon" w:date="2015-03-10T15:52:00Z"/>
        </w:rPr>
        <w:pPrChange w:id="993" w:author="Kenneth Kon" w:date="2015-03-10T15:52:00Z">
          <w:pPr/>
        </w:pPrChange>
      </w:pPr>
    </w:p>
    <w:p w:rsidR="00000000" w:rsidRDefault="00BC61AE">
      <w:pPr>
        <w:pStyle w:val="NoSpacing"/>
        <w:rPr>
          <w:ins w:id="994" w:author="Kenneth Kon" w:date="2015-03-10T15:52:00Z"/>
        </w:rPr>
        <w:pPrChange w:id="995" w:author="Kenneth Kon" w:date="2015-03-10T15:52:00Z">
          <w:pPr/>
        </w:pPrChange>
      </w:pPr>
      <w:ins w:id="996" w:author="Kenneth Kon" w:date="2015-03-10T15:52:00Z">
        <w:r>
          <w:t>import java.util.List;</w:t>
        </w:r>
      </w:ins>
    </w:p>
    <w:p w:rsidR="00000000" w:rsidRDefault="00BD48B9">
      <w:pPr>
        <w:pStyle w:val="NoSpacing"/>
        <w:rPr>
          <w:ins w:id="997" w:author="Kenneth Kon" w:date="2015-03-10T15:52:00Z"/>
        </w:rPr>
        <w:pPrChange w:id="998" w:author="Kenneth Kon" w:date="2015-03-10T15:52:00Z">
          <w:pPr/>
        </w:pPrChange>
      </w:pPr>
    </w:p>
    <w:p w:rsidR="00000000" w:rsidRDefault="00BC61AE">
      <w:pPr>
        <w:pStyle w:val="NoSpacing"/>
        <w:rPr>
          <w:ins w:id="999" w:author="Kenneth Kon" w:date="2015-03-10T15:52:00Z"/>
        </w:rPr>
        <w:pPrChange w:id="1000" w:author="Kenneth Kon" w:date="2015-03-10T15:52:00Z">
          <w:pPr/>
        </w:pPrChange>
      </w:pPr>
      <w:ins w:id="1001" w:author="Kenneth Kon" w:date="2015-03-10T15:52:00Z">
        <w:r>
          <w:t>import com.virtual.queue.rule.Rule;</w:t>
        </w:r>
      </w:ins>
    </w:p>
    <w:p w:rsidR="00000000" w:rsidRDefault="00BD48B9">
      <w:pPr>
        <w:pStyle w:val="NoSpacing"/>
        <w:rPr>
          <w:ins w:id="1002" w:author="Kenneth Kon" w:date="2015-03-10T15:52:00Z"/>
        </w:rPr>
        <w:pPrChange w:id="1003" w:author="Kenneth Kon" w:date="2015-03-10T15:52:00Z">
          <w:pPr/>
        </w:pPrChange>
      </w:pPr>
    </w:p>
    <w:p w:rsidR="00000000" w:rsidRDefault="00BC61AE">
      <w:pPr>
        <w:pStyle w:val="NoSpacing"/>
        <w:rPr>
          <w:ins w:id="1004" w:author="Kenneth Kon" w:date="2015-03-10T15:52:00Z"/>
        </w:rPr>
        <w:pPrChange w:id="1005" w:author="Kenneth Kon" w:date="2015-03-10T15:52:00Z">
          <w:pPr/>
        </w:pPrChange>
      </w:pPr>
      <w:ins w:id="1006" w:author="Kenneth Kon" w:date="2015-03-10T15:52:00Z">
        <w:r>
          <w:t>public interface Validator {</w:t>
        </w:r>
      </w:ins>
    </w:p>
    <w:p w:rsidR="00000000" w:rsidRDefault="00BC61AE">
      <w:pPr>
        <w:pStyle w:val="NoSpacing"/>
        <w:rPr>
          <w:ins w:id="1007" w:author="Kenneth Kon" w:date="2015-03-10T15:52:00Z"/>
        </w:rPr>
        <w:pPrChange w:id="1008" w:author="Kenneth Kon" w:date="2015-03-10T15:52:00Z">
          <w:pPr/>
        </w:pPrChange>
      </w:pPr>
      <w:ins w:id="1009" w:author="Kenneth Kon" w:date="2015-03-10T15:52:00Z">
        <w:r>
          <w:tab/>
          <w:t>public void setRules(final List&lt;Rule&gt; rules) throws Exception;</w:t>
        </w:r>
      </w:ins>
    </w:p>
    <w:p w:rsidR="00000000" w:rsidRDefault="00BC61AE">
      <w:pPr>
        <w:pStyle w:val="NoSpacing"/>
        <w:rPr>
          <w:ins w:id="1010" w:author="Kenneth Kon" w:date="2015-03-10T15:52:00Z"/>
        </w:rPr>
        <w:pPrChange w:id="1011" w:author="Kenneth Kon" w:date="2015-03-10T15:52:00Z">
          <w:pPr/>
        </w:pPrChange>
      </w:pPr>
      <w:ins w:id="1012" w:author="Kenneth Kon" w:date="2015-03-10T15:52:00Z">
        <w:r>
          <w:t xml:space="preserve"> </w:t>
        </w:r>
      </w:ins>
    </w:p>
    <w:p w:rsidR="00000000" w:rsidRDefault="00BC61AE">
      <w:pPr>
        <w:pStyle w:val="NoSpacing"/>
        <w:rPr>
          <w:ins w:id="1013" w:author="Kenneth Kon" w:date="2015-03-10T15:52:00Z"/>
        </w:rPr>
        <w:pPrChange w:id="1014" w:author="Kenneth Kon" w:date="2015-03-10T15:52:00Z">
          <w:pPr/>
        </w:pPrChange>
      </w:pPr>
      <w:ins w:id="1015" w:author="Kenneth Kon" w:date="2015-03-10T15:52:00Z">
        <w:r>
          <w:tab/>
          <w:t>public boolean validate(long userId,long rideId);</w:t>
        </w:r>
      </w:ins>
    </w:p>
    <w:p w:rsidR="00000000" w:rsidRDefault="00BC61AE">
      <w:pPr>
        <w:pStyle w:val="NoSpacing"/>
        <w:rPr>
          <w:ins w:id="1016" w:author="Kenneth Kon" w:date="2015-03-10T15:52:00Z"/>
        </w:rPr>
        <w:pPrChange w:id="1017" w:author="Kenneth Kon" w:date="2015-03-10T15:52:00Z">
          <w:pPr/>
        </w:pPrChange>
      </w:pPr>
      <w:ins w:id="1018" w:author="Kenneth Kon" w:date="2015-03-10T15:52:00Z">
        <w:r>
          <w:t>}</w:t>
        </w:r>
      </w:ins>
    </w:p>
    <w:p w:rsidR="00000000" w:rsidRDefault="00BD48B9">
      <w:pPr>
        <w:pStyle w:val="NoSpacing"/>
        <w:rPr>
          <w:ins w:id="1019" w:author="Kenneth Kon" w:date="2015-03-10T15:52:00Z"/>
        </w:rPr>
        <w:pPrChange w:id="1020" w:author="Kenneth Kon" w:date="2015-03-10T15:52:00Z">
          <w:pPr/>
        </w:pPrChange>
      </w:pPr>
    </w:p>
    <w:p w:rsidR="00000000" w:rsidRDefault="00BC61AE">
      <w:pPr>
        <w:pStyle w:val="NoSpacing"/>
        <w:rPr>
          <w:ins w:id="1021" w:author="Kenneth Kon" w:date="2015-03-10T15:52:00Z"/>
        </w:rPr>
        <w:pPrChange w:id="1022" w:author="Kenneth Kon" w:date="2015-03-10T15:52:00Z">
          <w:pPr/>
        </w:pPrChange>
      </w:pPr>
      <w:ins w:id="1023" w:author="Kenneth Kon" w:date="2015-03-10T15:52:00Z">
        <w:r>
          <w:t>package com.virtual.queue.service;</w:t>
        </w:r>
      </w:ins>
    </w:p>
    <w:p w:rsidR="00000000" w:rsidRDefault="00BD48B9">
      <w:pPr>
        <w:pStyle w:val="NoSpacing"/>
        <w:rPr>
          <w:ins w:id="1024" w:author="Kenneth Kon" w:date="2015-03-10T15:52:00Z"/>
        </w:rPr>
        <w:pPrChange w:id="1025" w:author="Kenneth Kon" w:date="2015-03-10T15:52:00Z">
          <w:pPr/>
        </w:pPrChange>
      </w:pPr>
    </w:p>
    <w:p w:rsidR="00000000" w:rsidRDefault="00BC61AE">
      <w:pPr>
        <w:pStyle w:val="NoSpacing"/>
        <w:rPr>
          <w:ins w:id="1026" w:author="Kenneth Kon" w:date="2015-03-10T15:52:00Z"/>
        </w:rPr>
        <w:pPrChange w:id="1027" w:author="Kenneth Kon" w:date="2015-03-10T15:52:00Z">
          <w:pPr/>
        </w:pPrChange>
      </w:pPr>
      <w:ins w:id="1028" w:author="Kenneth Kon" w:date="2015-03-10T15:52:00Z">
        <w:r>
          <w:t>import java.util.List;</w:t>
        </w:r>
      </w:ins>
    </w:p>
    <w:p w:rsidR="00000000" w:rsidRDefault="00BD48B9">
      <w:pPr>
        <w:pStyle w:val="NoSpacing"/>
        <w:rPr>
          <w:ins w:id="1029" w:author="Kenneth Kon" w:date="2015-03-10T15:52:00Z"/>
        </w:rPr>
        <w:pPrChange w:id="1030" w:author="Kenneth Kon" w:date="2015-03-10T15:52:00Z">
          <w:pPr/>
        </w:pPrChange>
      </w:pPr>
    </w:p>
    <w:p w:rsidR="00000000" w:rsidRDefault="00BC61AE">
      <w:pPr>
        <w:pStyle w:val="NoSpacing"/>
        <w:rPr>
          <w:ins w:id="1031" w:author="Kenneth Kon" w:date="2015-03-10T15:52:00Z"/>
        </w:rPr>
        <w:pPrChange w:id="1032" w:author="Kenneth Kon" w:date="2015-03-10T15:52:00Z">
          <w:pPr/>
        </w:pPrChange>
      </w:pPr>
      <w:ins w:id="1033" w:author="Kenneth Kon" w:date="2015-03-10T15:52:00Z">
        <w:r>
          <w:t>import org.springframework.stereotype.Service;</w:t>
        </w:r>
      </w:ins>
    </w:p>
    <w:p w:rsidR="00000000" w:rsidRDefault="00BD48B9">
      <w:pPr>
        <w:pStyle w:val="NoSpacing"/>
        <w:rPr>
          <w:ins w:id="1034" w:author="Kenneth Kon" w:date="2015-03-10T15:52:00Z"/>
        </w:rPr>
        <w:pPrChange w:id="1035" w:author="Kenneth Kon" w:date="2015-03-10T15:52:00Z">
          <w:pPr/>
        </w:pPrChange>
      </w:pPr>
    </w:p>
    <w:p w:rsidR="00000000" w:rsidRDefault="00BC61AE">
      <w:pPr>
        <w:pStyle w:val="NoSpacing"/>
        <w:rPr>
          <w:ins w:id="1036" w:author="Kenneth Kon" w:date="2015-03-10T15:52:00Z"/>
        </w:rPr>
        <w:pPrChange w:id="1037" w:author="Kenneth Kon" w:date="2015-03-10T15:52:00Z">
          <w:pPr/>
        </w:pPrChange>
      </w:pPr>
      <w:ins w:id="1038" w:author="Kenneth Kon" w:date="2015-03-10T15:52:00Z">
        <w:r>
          <w:t>import com.virtual.queue.beans.Ride;</w:t>
        </w:r>
      </w:ins>
    </w:p>
    <w:p w:rsidR="00000000" w:rsidRDefault="00BC61AE">
      <w:pPr>
        <w:pStyle w:val="NoSpacing"/>
        <w:rPr>
          <w:ins w:id="1039" w:author="Kenneth Kon" w:date="2015-03-10T15:52:00Z"/>
        </w:rPr>
        <w:pPrChange w:id="1040" w:author="Kenneth Kon" w:date="2015-03-10T15:52:00Z">
          <w:pPr/>
        </w:pPrChange>
      </w:pPr>
      <w:ins w:id="1041" w:author="Kenneth Kon" w:date="2015-03-10T15:52:00Z">
        <w:r>
          <w:t>import com.virtual.queue.beans.RideInfo;</w:t>
        </w:r>
      </w:ins>
    </w:p>
    <w:p w:rsidR="00000000" w:rsidRDefault="00BC61AE">
      <w:pPr>
        <w:pStyle w:val="NoSpacing"/>
        <w:rPr>
          <w:ins w:id="1042" w:author="Kenneth Kon" w:date="2015-03-10T15:52:00Z"/>
        </w:rPr>
        <w:pPrChange w:id="1043" w:author="Kenneth Kon" w:date="2015-03-10T15:52:00Z">
          <w:pPr/>
        </w:pPrChange>
      </w:pPr>
      <w:ins w:id="1044" w:author="Kenneth Kon" w:date="2015-03-10T15:52:00Z">
        <w:r>
          <w:t>import com.virtual.queue.beans.User;</w:t>
        </w:r>
      </w:ins>
    </w:p>
    <w:p w:rsidR="00000000" w:rsidRDefault="00BC61AE">
      <w:pPr>
        <w:pStyle w:val="NoSpacing"/>
        <w:rPr>
          <w:ins w:id="1045" w:author="Kenneth Kon" w:date="2015-03-10T15:52:00Z"/>
        </w:rPr>
        <w:pPrChange w:id="1046" w:author="Kenneth Kon" w:date="2015-03-10T15:52:00Z">
          <w:pPr/>
        </w:pPrChange>
      </w:pPr>
      <w:ins w:id="1047" w:author="Kenneth Kon" w:date="2015-03-10T15:52:00Z">
        <w:r>
          <w:t>import com.virtual.queue.exception.NotificationException;</w:t>
        </w:r>
      </w:ins>
    </w:p>
    <w:p w:rsidR="00000000" w:rsidRDefault="00BD48B9">
      <w:pPr>
        <w:pStyle w:val="NoSpacing"/>
        <w:rPr>
          <w:ins w:id="1048" w:author="Kenneth Kon" w:date="2015-03-10T15:52:00Z"/>
        </w:rPr>
        <w:pPrChange w:id="1049" w:author="Kenneth Kon" w:date="2015-03-10T15:52:00Z">
          <w:pPr/>
        </w:pPrChange>
      </w:pPr>
    </w:p>
    <w:p w:rsidR="00000000" w:rsidRDefault="00BC61AE">
      <w:pPr>
        <w:pStyle w:val="NoSpacing"/>
        <w:rPr>
          <w:ins w:id="1050" w:author="Kenneth Kon" w:date="2015-03-10T15:52:00Z"/>
        </w:rPr>
        <w:pPrChange w:id="1051" w:author="Kenneth Kon" w:date="2015-03-10T15:52:00Z">
          <w:pPr/>
        </w:pPrChange>
      </w:pPr>
      <w:ins w:id="1052" w:author="Kenneth Kon" w:date="2015-03-10T15:52:00Z">
        <w:r>
          <w:t>public interface RideService {</w:t>
        </w:r>
      </w:ins>
    </w:p>
    <w:p w:rsidR="00000000" w:rsidRDefault="00BD48B9">
      <w:pPr>
        <w:pStyle w:val="NoSpacing"/>
        <w:rPr>
          <w:ins w:id="1053" w:author="Kenneth Kon" w:date="2015-03-10T15:52:00Z"/>
        </w:rPr>
        <w:pPrChange w:id="1054" w:author="Kenneth Kon" w:date="2015-03-10T15:52:00Z">
          <w:pPr/>
        </w:pPrChange>
      </w:pPr>
    </w:p>
    <w:p w:rsidR="00000000" w:rsidRDefault="00BC61AE">
      <w:pPr>
        <w:pStyle w:val="NoSpacing"/>
        <w:rPr>
          <w:ins w:id="1055" w:author="Kenneth Kon" w:date="2015-03-10T15:52:00Z"/>
        </w:rPr>
        <w:pPrChange w:id="1056" w:author="Kenneth Kon" w:date="2015-03-10T15:52:00Z">
          <w:pPr/>
        </w:pPrChange>
      </w:pPr>
      <w:ins w:id="1057" w:author="Kenneth Kon" w:date="2015-03-10T15:52:00Z">
        <w:r>
          <w:tab/>
          <w:t>public List&lt;RideInfo&gt; getAll();</w:t>
        </w:r>
      </w:ins>
    </w:p>
    <w:p w:rsidR="00000000" w:rsidRDefault="00BC61AE">
      <w:pPr>
        <w:pStyle w:val="NoSpacing"/>
        <w:rPr>
          <w:ins w:id="1058" w:author="Kenneth Kon" w:date="2015-03-10T15:52:00Z"/>
        </w:rPr>
        <w:pPrChange w:id="1059" w:author="Kenneth Kon" w:date="2015-03-10T15:52:00Z">
          <w:pPr/>
        </w:pPrChange>
      </w:pPr>
      <w:ins w:id="1060" w:author="Kenneth Kon" w:date="2015-03-10T15:52:00Z">
        <w:r>
          <w:tab/>
          <w:t>public void addRide(Ride ride);</w:t>
        </w:r>
      </w:ins>
    </w:p>
    <w:p w:rsidR="00000000" w:rsidRDefault="00BC61AE">
      <w:pPr>
        <w:pStyle w:val="NoSpacing"/>
        <w:rPr>
          <w:ins w:id="1061" w:author="Kenneth Kon" w:date="2015-03-10T15:52:00Z"/>
        </w:rPr>
        <w:pPrChange w:id="1062" w:author="Kenneth Kon" w:date="2015-03-10T15:52:00Z">
          <w:pPr/>
        </w:pPrChange>
      </w:pPr>
      <w:ins w:id="1063" w:author="Kenneth Kon" w:date="2015-03-10T15:52:00Z">
        <w:r>
          <w:tab/>
          <w:t xml:space="preserve">public void updateRide(Ride ride); </w:t>
        </w:r>
      </w:ins>
    </w:p>
    <w:p w:rsidR="00000000" w:rsidRDefault="00BC61AE">
      <w:pPr>
        <w:pStyle w:val="NoSpacing"/>
        <w:rPr>
          <w:ins w:id="1064" w:author="Kenneth Kon" w:date="2015-03-10T15:52:00Z"/>
        </w:rPr>
        <w:pPrChange w:id="1065" w:author="Kenneth Kon" w:date="2015-03-10T15:52:00Z">
          <w:pPr/>
        </w:pPrChange>
      </w:pPr>
      <w:ins w:id="1066" w:author="Kenneth Kon" w:date="2015-03-10T15:52:00Z">
        <w:r>
          <w:tab/>
          <w:t>public void deleteRideById(Long id, Long userid);</w:t>
        </w:r>
      </w:ins>
    </w:p>
    <w:p w:rsidR="00000000" w:rsidRDefault="00BC61AE">
      <w:pPr>
        <w:pStyle w:val="NoSpacing"/>
        <w:rPr>
          <w:ins w:id="1067" w:author="Kenneth Kon" w:date="2015-03-10T15:52:00Z"/>
        </w:rPr>
        <w:pPrChange w:id="1068" w:author="Kenneth Kon" w:date="2015-03-10T15:52:00Z">
          <w:pPr/>
        </w:pPrChange>
      </w:pPr>
      <w:ins w:id="1069" w:author="Kenneth Kon" w:date="2015-03-10T15:52:00Z">
        <w:r>
          <w:tab/>
          <w:t>public boolean removeRidebyId(String id);</w:t>
        </w:r>
      </w:ins>
    </w:p>
    <w:p w:rsidR="00000000" w:rsidRDefault="00BC61AE">
      <w:pPr>
        <w:pStyle w:val="NoSpacing"/>
        <w:rPr>
          <w:ins w:id="1070" w:author="Kenneth Kon" w:date="2015-03-10T15:52:00Z"/>
        </w:rPr>
        <w:pPrChange w:id="1071" w:author="Kenneth Kon" w:date="2015-03-10T15:52:00Z">
          <w:pPr/>
        </w:pPrChange>
      </w:pPr>
      <w:ins w:id="1072" w:author="Kenneth Kon" w:date="2015-03-10T15:52:00Z">
        <w:r>
          <w:tab/>
          <w:t>public boolean addUserRideById(Long rideId, Long userid) throws Exception;</w:t>
        </w:r>
      </w:ins>
    </w:p>
    <w:p w:rsidR="00000000" w:rsidRDefault="00BC61AE">
      <w:pPr>
        <w:pStyle w:val="NoSpacing"/>
        <w:rPr>
          <w:ins w:id="1073" w:author="Kenneth Kon" w:date="2015-03-10T15:52:00Z"/>
        </w:rPr>
        <w:pPrChange w:id="1074" w:author="Kenneth Kon" w:date="2015-03-10T15:52:00Z">
          <w:pPr/>
        </w:pPrChange>
      </w:pPr>
      <w:ins w:id="1075" w:author="Kenneth Kon" w:date="2015-03-10T15:52:00Z">
        <w:r>
          <w:tab/>
          <w:t>public List&lt;RideInfo&gt; pullRideInfo();</w:t>
        </w:r>
      </w:ins>
    </w:p>
    <w:p w:rsidR="00000000" w:rsidRDefault="00BC61AE">
      <w:pPr>
        <w:pStyle w:val="NoSpacing"/>
        <w:rPr>
          <w:ins w:id="1076" w:author="Kenneth Kon" w:date="2015-03-10T15:52:00Z"/>
        </w:rPr>
        <w:pPrChange w:id="1077" w:author="Kenneth Kon" w:date="2015-03-10T15:52:00Z">
          <w:pPr/>
        </w:pPrChange>
      </w:pPr>
      <w:ins w:id="1078" w:author="Kenneth Kon" w:date="2015-03-10T15:52:00Z">
        <w:r>
          <w:tab/>
          <w:t>public RideInfo getRidebyId(long rideId) throws NotificationException;</w:t>
        </w:r>
      </w:ins>
    </w:p>
    <w:p w:rsidR="00000000" w:rsidRDefault="00BC61AE">
      <w:pPr>
        <w:pStyle w:val="NoSpacing"/>
        <w:rPr>
          <w:ins w:id="1079" w:author="Kenneth Kon" w:date="2015-03-10T15:52:00Z"/>
        </w:rPr>
        <w:pPrChange w:id="1080" w:author="Kenneth Kon" w:date="2015-03-10T15:52:00Z">
          <w:pPr/>
        </w:pPrChange>
      </w:pPr>
      <w:ins w:id="1081" w:author="Kenneth Kon" w:date="2015-03-10T15:52:00Z">
        <w:r>
          <w:lastRenderedPageBreak/>
          <w:tab/>
          <w:t>public List&lt;RideInfo&gt; getRidesByUser(long userId) throws NotificationException;</w:t>
        </w:r>
      </w:ins>
    </w:p>
    <w:p w:rsidR="00000000" w:rsidRDefault="00BC61AE">
      <w:pPr>
        <w:pStyle w:val="NoSpacing"/>
        <w:rPr>
          <w:ins w:id="1082" w:author="Kenneth Kon" w:date="2015-03-10T15:52:00Z"/>
        </w:rPr>
        <w:pPrChange w:id="1083" w:author="Kenneth Kon" w:date="2015-03-10T15:52:00Z">
          <w:pPr/>
        </w:pPrChange>
      </w:pPr>
      <w:ins w:id="1084" w:author="Kenneth Kon" w:date="2015-03-10T15:52:00Z">
        <w:r>
          <w:tab/>
        </w:r>
      </w:ins>
    </w:p>
    <w:p w:rsidR="00000000" w:rsidRDefault="00BC61AE">
      <w:pPr>
        <w:pStyle w:val="NoSpacing"/>
        <w:rPr>
          <w:ins w:id="1085" w:author="Kenneth Kon" w:date="2015-03-10T15:52:00Z"/>
        </w:rPr>
        <w:pPrChange w:id="1086" w:author="Kenneth Kon" w:date="2015-03-10T15:52:00Z">
          <w:pPr/>
        </w:pPrChange>
      </w:pPr>
      <w:ins w:id="1087" w:author="Kenneth Kon" w:date="2015-03-10T15:52:00Z">
        <w:r>
          <w:t>}</w:t>
        </w:r>
      </w:ins>
    </w:p>
    <w:p w:rsidR="00000000" w:rsidRDefault="00BD48B9">
      <w:pPr>
        <w:pStyle w:val="NoSpacing"/>
        <w:rPr>
          <w:ins w:id="1088" w:author="Kenneth Kon" w:date="2015-03-10T15:52:00Z"/>
        </w:rPr>
        <w:pPrChange w:id="1089" w:author="Kenneth Kon" w:date="2015-03-10T15:52:00Z">
          <w:pPr/>
        </w:pPrChange>
      </w:pPr>
    </w:p>
    <w:p w:rsidR="00000000" w:rsidRDefault="00BC61AE">
      <w:pPr>
        <w:pStyle w:val="NoSpacing"/>
        <w:rPr>
          <w:ins w:id="1090" w:author="Kenneth Kon" w:date="2015-03-10T15:52:00Z"/>
          <w:rFonts w:eastAsiaTheme="minorEastAsia"/>
        </w:rPr>
        <w:pPrChange w:id="1091" w:author="Kenneth Kon" w:date="2015-03-10T15:52:00Z">
          <w:pPr/>
        </w:pPrChange>
      </w:pPr>
      <w:ins w:id="1092" w:author="Kenneth Kon" w:date="2015-03-10T15:52:00Z">
        <w:r w:rsidRPr="00921DF2">
          <w:rPr>
            <w:rFonts w:eastAsiaTheme="minorEastAsia"/>
            <w:bCs/>
            <w:color w:val="7F0055"/>
          </w:rPr>
          <w:t>package</w:t>
        </w:r>
        <w:r w:rsidRPr="00921DF2">
          <w:rPr>
            <w:rFonts w:eastAsiaTheme="minorEastAsia"/>
            <w:color w:val="000000"/>
          </w:rPr>
          <w:t xml:space="preserve"> com.virtual.queue.rule;</w:t>
        </w:r>
      </w:ins>
    </w:p>
    <w:p w:rsidR="00000000" w:rsidRDefault="00BD48B9">
      <w:pPr>
        <w:pStyle w:val="NoSpacing"/>
        <w:rPr>
          <w:ins w:id="1093" w:author="Kenneth Kon" w:date="2015-03-10T15:52:00Z"/>
          <w:rFonts w:eastAsiaTheme="minorEastAsia"/>
        </w:rPr>
        <w:pPrChange w:id="1094" w:author="Kenneth Kon" w:date="2015-03-10T15:52:00Z">
          <w:pPr/>
        </w:pPrChange>
      </w:pPr>
    </w:p>
    <w:p w:rsidR="00000000" w:rsidRDefault="00BC61AE">
      <w:pPr>
        <w:pStyle w:val="NoSpacing"/>
        <w:rPr>
          <w:ins w:id="1095" w:author="Kenneth Kon" w:date="2015-03-10T15:52:00Z"/>
          <w:rFonts w:eastAsiaTheme="minorEastAsia"/>
        </w:rPr>
        <w:pPrChange w:id="1096" w:author="Kenneth Kon" w:date="2015-03-10T15:52:00Z">
          <w:pPr/>
        </w:pPrChange>
      </w:pPr>
      <w:ins w:id="1097"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000000" w:rsidRDefault="00BC61AE">
      <w:pPr>
        <w:pStyle w:val="NoSpacing"/>
        <w:rPr>
          <w:ins w:id="1098" w:author="Kenneth Kon" w:date="2015-03-10T15:52:00Z"/>
          <w:rFonts w:eastAsiaTheme="minorEastAsia"/>
        </w:rPr>
        <w:pPrChange w:id="1099" w:author="Kenneth Kon" w:date="2015-03-10T15:52:00Z">
          <w:pPr/>
        </w:pPrChange>
      </w:pPr>
      <w:ins w:id="1100"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loadData(</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rideId</w:t>
        </w:r>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000000" w:rsidRDefault="00BC61AE">
      <w:pPr>
        <w:pStyle w:val="NoSpacing"/>
        <w:rPr>
          <w:ins w:id="1101" w:author="Kenneth Kon" w:date="2015-03-10T15:52:00Z"/>
          <w:rFonts w:eastAsiaTheme="minorEastAsia"/>
        </w:rPr>
        <w:pPrChange w:id="1102" w:author="Kenneth Kon" w:date="2015-03-10T15:52:00Z">
          <w:pPr/>
        </w:pPrChange>
      </w:pPr>
      <w:ins w:id="1103"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boolean</w:t>
        </w:r>
        <w:r w:rsidRPr="00921DF2">
          <w:rPr>
            <w:rFonts w:eastAsiaTheme="minorEastAsia"/>
            <w:color w:val="000000"/>
          </w:rPr>
          <w:t xml:space="preserve"> apply();</w:t>
        </w:r>
      </w:ins>
    </w:p>
    <w:p w:rsidR="00000000" w:rsidRDefault="00BC61AE">
      <w:pPr>
        <w:pStyle w:val="NoSpacing"/>
        <w:rPr>
          <w:ins w:id="1104" w:author="Kenneth Kon" w:date="2015-03-10T15:52:00Z"/>
          <w:rFonts w:eastAsiaTheme="minorEastAsia"/>
        </w:rPr>
        <w:pPrChange w:id="1105" w:author="Kenneth Kon" w:date="2015-03-10T15:52:00Z">
          <w:pPr/>
        </w:pPrChange>
      </w:pPr>
      <w:ins w:id="1106" w:author="Kenneth Kon" w:date="2015-03-10T15:52:00Z">
        <w:r w:rsidRPr="00921DF2">
          <w:rPr>
            <w:rFonts w:eastAsiaTheme="minorEastAsia"/>
            <w:bCs/>
            <w:color w:val="7F0055"/>
          </w:rPr>
          <w:t>void</w:t>
        </w:r>
        <w:r w:rsidRPr="00921DF2">
          <w:rPr>
            <w:rFonts w:eastAsiaTheme="minorEastAsia"/>
            <w:color w:val="000000"/>
          </w:rPr>
          <w:t xml:space="preserve"> loadData();</w:t>
        </w:r>
      </w:ins>
    </w:p>
    <w:p w:rsidR="00000000" w:rsidRDefault="00BC61AE">
      <w:pPr>
        <w:pStyle w:val="NoSpacing"/>
        <w:rPr>
          <w:ins w:id="1107" w:author="Kenneth Kon" w:date="2015-03-10T15:52:00Z"/>
        </w:rPr>
        <w:pPrChange w:id="1108" w:author="Kenneth Kon" w:date="2015-03-10T15:52:00Z">
          <w:pPr/>
        </w:pPrChange>
      </w:pPr>
      <w:ins w:id="1109" w:author="Kenneth Kon" w:date="2015-03-10T15:52:00Z">
        <w:r w:rsidRPr="00921DF2">
          <w:rPr>
            <w:rFonts w:eastAsiaTheme="minorEastAsia"/>
            <w:color w:val="000000"/>
          </w:rPr>
          <w:t>}</w:t>
        </w:r>
      </w:ins>
    </w:p>
    <w:p w:rsidR="00000000" w:rsidRDefault="00BD48B9">
      <w:pPr>
        <w:pStyle w:val="NoSpacing"/>
        <w:pPrChange w:id="1110"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Kenneth Kon</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 xml:space="preserve">Kenneth Kon </w:t>
      </w:r>
    </w:p>
    <w:p w:rsidR="00CE7B34" w:rsidRDefault="00CE7B34" w:rsidP="00CE7B34">
      <w:pPr>
        <w:pStyle w:val="NoSpacing"/>
      </w:pPr>
      <w:r>
        <w:t>Bernard Parenteau</w:t>
      </w:r>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lastRenderedPageBreak/>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 xml:space="preserve">Kenneth Kon </w:t>
      </w:r>
    </w:p>
    <w:p w:rsidR="00CE7B34" w:rsidRDefault="00CE7B34" w:rsidP="00CE7B34">
      <w:pPr>
        <w:pStyle w:val="NoSpacing"/>
      </w:pPr>
      <w:r>
        <w:t>Bernard Parenteau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Parenteau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Refactored product.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Michael Lazo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Bernard Parenteau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lastRenderedPageBreak/>
        <w:tab/>
        <w:t>Get more information on the stories we will be working on for Sprint 3 from our product owner.</w:t>
      </w:r>
    </w:p>
    <w:p w:rsidR="00260F7F" w:rsidRDefault="00260F7F" w:rsidP="00260F7F">
      <w:pPr>
        <w:pStyle w:val="NoSpacing"/>
        <w:rPr>
          <w:ins w:id="1111" w:author="Kenneth Kon" w:date="2015-03-24T16:00:00Z"/>
          <w:b/>
          <w:u w:val="single"/>
        </w:rPr>
      </w:pPr>
    </w:p>
    <w:p w:rsidR="00260F7F" w:rsidRPr="00C431C0" w:rsidRDefault="00260F7F" w:rsidP="00260F7F">
      <w:pPr>
        <w:pStyle w:val="NoSpacing"/>
        <w:rPr>
          <w:ins w:id="1112" w:author="Kenneth Kon" w:date="2015-03-24T16:00:00Z"/>
          <w:b/>
        </w:rPr>
      </w:pPr>
      <w:ins w:id="1113" w:author="Kenneth Kon" w:date="2015-03-24T16:00:00Z">
        <w:r w:rsidRPr="00C431C0">
          <w:rPr>
            <w:b/>
            <w:u w:val="single"/>
          </w:rPr>
          <w:t>Meeting  </w:t>
        </w:r>
        <w:r>
          <w:rPr>
            <w:b/>
            <w:u w:val="single"/>
          </w:rPr>
          <w:t>9</w:t>
        </w:r>
      </w:ins>
    </w:p>
    <w:p w:rsidR="00260F7F" w:rsidRPr="00C431C0" w:rsidRDefault="00260F7F" w:rsidP="00260F7F">
      <w:pPr>
        <w:pStyle w:val="NoSpacing"/>
        <w:rPr>
          <w:ins w:id="1114" w:author="Kenneth Kon" w:date="2015-03-24T16:00:00Z"/>
        </w:rPr>
      </w:pPr>
      <w:ins w:id="1115" w:author="Kenneth Kon" w:date="2015-03-24T16:00:00Z">
        <w:r w:rsidRPr="00C431C0">
          <w:rPr>
            <w:b/>
          </w:rPr>
          <w:t>Time:</w:t>
        </w:r>
        <w:r w:rsidRPr="00C431C0">
          <w:t xml:space="preserve"> 6:15PM-7:15PM</w:t>
        </w:r>
      </w:ins>
    </w:p>
    <w:p w:rsidR="00260F7F" w:rsidRPr="00C431C0" w:rsidRDefault="00260F7F" w:rsidP="00260F7F">
      <w:pPr>
        <w:pStyle w:val="NoSpacing"/>
        <w:rPr>
          <w:ins w:id="1116" w:author="Kenneth Kon" w:date="2015-03-24T16:00:00Z"/>
        </w:rPr>
      </w:pPr>
      <w:ins w:id="1117" w:author="Kenneth Kon" w:date="2015-03-24T16:00:00Z">
        <w:r w:rsidRPr="00C431C0">
          <w:rPr>
            <w:b/>
          </w:rPr>
          <w:t>Date:</w:t>
        </w:r>
        <w:r>
          <w:t xml:space="preserve"> 3/17</w:t>
        </w:r>
        <w:r w:rsidRPr="00C431C0">
          <w:t>/2015</w:t>
        </w:r>
      </w:ins>
    </w:p>
    <w:p w:rsidR="00260F7F" w:rsidRPr="00C431C0" w:rsidRDefault="00260F7F" w:rsidP="00260F7F">
      <w:pPr>
        <w:pStyle w:val="NoSpacing"/>
        <w:rPr>
          <w:ins w:id="1118" w:author="Kenneth Kon" w:date="2015-03-24T16:00:00Z"/>
          <w:b/>
        </w:rPr>
      </w:pPr>
      <w:ins w:id="1119" w:author="Kenneth Kon" w:date="2015-03-24T16:00:00Z">
        <w:r w:rsidRPr="00C431C0">
          <w:rPr>
            <w:b/>
          </w:rPr>
          <w:t>Members Participated:</w:t>
        </w:r>
      </w:ins>
    </w:p>
    <w:p w:rsidR="00260F7F" w:rsidRPr="00C431C0" w:rsidRDefault="00260F7F" w:rsidP="00260F7F">
      <w:pPr>
        <w:pStyle w:val="NoSpacing"/>
        <w:rPr>
          <w:ins w:id="1120" w:author="Kenneth Kon" w:date="2015-03-24T16:00:00Z"/>
        </w:rPr>
      </w:pPr>
      <w:ins w:id="1121" w:author="Kenneth Kon" w:date="2015-03-24T16:00:00Z">
        <w:r w:rsidRPr="00C431C0">
          <w:t xml:space="preserve">Michael Lazo </w:t>
        </w:r>
      </w:ins>
    </w:p>
    <w:p w:rsidR="00260F7F" w:rsidRPr="00C431C0" w:rsidRDefault="00260F7F" w:rsidP="00260F7F">
      <w:pPr>
        <w:pStyle w:val="NoSpacing"/>
        <w:rPr>
          <w:ins w:id="1122" w:author="Kenneth Kon" w:date="2015-03-24T16:00:00Z"/>
        </w:rPr>
      </w:pPr>
      <w:ins w:id="1123" w:author="Kenneth Kon" w:date="2015-03-24T16:00:00Z">
        <w:r w:rsidRPr="00C431C0">
          <w:t>Kenneth Kon - Scrum master</w:t>
        </w:r>
      </w:ins>
    </w:p>
    <w:p w:rsidR="00260F7F" w:rsidRPr="00C431C0" w:rsidRDefault="00260F7F" w:rsidP="00260F7F">
      <w:pPr>
        <w:pStyle w:val="NoSpacing"/>
        <w:rPr>
          <w:ins w:id="1124" w:author="Kenneth Kon" w:date="2015-03-24T16:00:00Z"/>
        </w:rPr>
      </w:pPr>
      <w:ins w:id="1125" w:author="Kenneth Kon" w:date="2015-03-24T16:00:00Z">
        <w:r w:rsidRPr="00C431C0">
          <w:t>Bernard Parenteau - Product Owner</w:t>
        </w:r>
      </w:ins>
    </w:p>
    <w:p w:rsidR="00260F7F" w:rsidRPr="00C431C0" w:rsidRDefault="00260F7F" w:rsidP="00260F7F">
      <w:pPr>
        <w:pStyle w:val="NoSpacing"/>
        <w:rPr>
          <w:ins w:id="1126" w:author="Kenneth Kon" w:date="2015-03-24T16:00:00Z"/>
        </w:rPr>
      </w:pPr>
      <w:ins w:id="1127" w:author="Kenneth Kon" w:date="2015-03-24T16:00:00Z">
        <w:r w:rsidRPr="00C431C0">
          <w:rPr>
            <w:b/>
          </w:rPr>
          <w:t>Topic:</w:t>
        </w:r>
      </w:ins>
    </w:p>
    <w:p w:rsidR="00260F7F" w:rsidRPr="00263EAE" w:rsidRDefault="00260F7F" w:rsidP="00260F7F">
      <w:pPr>
        <w:pStyle w:val="NoSpacing"/>
        <w:rPr>
          <w:ins w:id="1128" w:author="Kenneth Kon" w:date="2015-03-24T16:00:00Z"/>
        </w:rPr>
      </w:pPr>
      <w:ins w:id="1129" w:author="Kenneth Kon" w:date="2015-03-24T16:00:00Z">
        <w:r w:rsidRPr="00C431C0">
          <w:tab/>
        </w:r>
        <w:r>
          <w:t xml:space="preserve">Talked about the progress of sprint 3. Clarified on Simulate Add Ride user story. </w:t>
        </w:r>
      </w:ins>
    </w:p>
    <w:p w:rsidR="00260F7F" w:rsidRDefault="00260F7F" w:rsidP="00260F7F">
      <w:pPr>
        <w:pStyle w:val="NoSpacing"/>
        <w:rPr>
          <w:ins w:id="1130" w:author="Kenneth Kon" w:date="2015-03-24T16:00:00Z"/>
          <w:b/>
          <w:u w:val="single"/>
        </w:rPr>
      </w:pPr>
    </w:p>
    <w:p w:rsidR="00260F7F" w:rsidRPr="00C431C0" w:rsidRDefault="00260F7F" w:rsidP="00260F7F">
      <w:pPr>
        <w:pStyle w:val="NoSpacing"/>
        <w:rPr>
          <w:ins w:id="1131" w:author="Kenneth Kon" w:date="2015-03-24T16:00:00Z"/>
          <w:b/>
        </w:rPr>
      </w:pPr>
      <w:ins w:id="1132" w:author="Kenneth Kon" w:date="2015-03-24T16:00:00Z">
        <w:r w:rsidRPr="00C431C0">
          <w:rPr>
            <w:b/>
            <w:u w:val="single"/>
          </w:rPr>
          <w:t>Meeting  </w:t>
        </w:r>
        <w:r>
          <w:rPr>
            <w:b/>
            <w:u w:val="single"/>
          </w:rPr>
          <w:t>10</w:t>
        </w:r>
      </w:ins>
    </w:p>
    <w:p w:rsidR="00260F7F" w:rsidRPr="00C431C0" w:rsidRDefault="00260F7F" w:rsidP="00260F7F">
      <w:pPr>
        <w:pStyle w:val="NoSpacing"/>
        <w:rPr>
          <w:ins w:id="1133" w:author="Kenneth Kon" w:date="2015-03-24T16:00:00Z"/>
        </w:rPr>
      </w:pPr>
      <w:ins w:id="1134" w:author="Kenneth Kon" w:date="2015-03-24T16:00:00Z">
        <w:r w:rsidRPr="00C431C0">
          <w:rPr>
            <w:b/>
          </w:rPr>
          <w:t>Time:</w:t>
        </w:r>
        <w:r w:rsidRPr="00C431C0">
          <w:t xml:space="preserve"> 6:15PM-7:15PM</w:t>
        </w:r>
      </w:ins>
    </w:p>
    <w:p w:rsidR="00260F7F" w:rsidRPr="00C431C0" w:rsidRDefault="00260F7F" w:rsidP="00260F7F">
      <w:pPr>
        <w:pStyle w:val="NoSpacing"/>
        <w:rPr>
          <w:ins w:id="1135" w:author="Kenneth Kon" w:date="2015-03-24T16:00:00Z"/>
        </w:rPr>
      </w:pPr>
      <w:ins w:id="1136" w:author="Kenneth Kon" w:date="2015-03-24T16:00:00Z">
        <w:r w:rsidRPr="00C431C0">
          <w:rPr>
            <w:b/>
          </w:rPr>
          <w:t>Date:</w:t>
        </w:r>
        <w:r>
          <w:t xml:space="preserve"> 3/22</w:t>
        </w:r>
        <w:r w:rsidRPr="00C431C0">
          <w:t>/2015</w:t>
        </w:r>
      </w:ins>
    </w:p>
    <w:p w:rsidR="00260F7F" w:rsidRPr="00C431C0" w:rsidRDefault="00260F7F" w:rsidP="00260F7F">
      <w:pPr>
        <w:pStyle w:val="NoSpacing"/>
        <w:rPr>
          <w:ins w:id="1137" w:author="Kenneth Kon" w:date="2015-03-24T16:00:00Z"/>
          <w:b/>
        </w:rPr>
      </w:pPr>
      <w:ins w:id="1138" w:author="Kenneth Kon" w:date="2015-03-24T16:00:00Z">
        <w:r w:rsidRPr="00C431C0">
          <w:rPr>
            <w:b/>
          </w:rPr>
          <w:t>Members Participated:</w:t>
        </w:r>
      </w:ins>
    </w:p>
    <w:p w:rsidR="00260F7F" w:rsidRPr="00C431C0" w:rsidRDefault="00260F7F" w:rsidP="00260F7F">
      <w:pPr>
        <w:pStyle w:val="NoSpacing"/>
        <w:rPr>
          <w:ins w:id="1139" w:author="Kenneth Kon" w:date="2015-03-24T16:00:00Z"/>
        </w:rPr>
      </w:pPr>
      <w:ins w:id="1140" w:author="Kenneth Kon" w:date="2015-03-24T16:00:00Z">
        <w:r w:rsidRPr="00C431C0">
          <w:t xml:space="preserve">Michael Lazo </w:t>
        </w:r>
      </w:ins>
    </w:p>
    <w:p w:rsidR="00260F7F" w:rsidRPr="00C431C0" w:rsidRDefault="00260F7F" w:rsidP="00260F7F">
      <w:pPr>
        <w:pStyle w:val="NoSpacing"/>
        <w:rPr>
          <w:ins w:id="1141" w:author="Kenneth Kon" w:date="2015-03-24T16:00:00Z"/>
        </w:rPr>
      </w:pPr>
      <w:ins w:id="1142" w:author="Kenneth Kon" w:date="2015-03-24T16:00:00Z">
        <w:r w:rsidRPr="00C431C0">
          <w:t>Kenneth Kon - Scrum master</w:t>
        </w:r>
      </w:ins>
    </w:p>
    <w:p w:rsidR="00260F7F" w:rsidRPr="00C431C0" w:rsidRDefault="00260F7F" w:rsidP="00260F7F">
      <w:pPr>
        <w:pStyle w:val="NoSpacing"/>
        <w:rPr>
          <w:ins w:id="1143" w:author="Kenneth Kon" w:date="2015-03-24T16:00:00Z"/>
        </w:rPr>
      </w:pPr>
      <w:ins w:id="1144" w:author="Kenneth Kon" w:date="2015-03-24T16:00:00Z">
        <w:r w:rsidRPr="00C431C0">
          <w:t>Bernard Parenteau - Product Owner</w:t>
        </w:r>
      </w:ins>
    </w:p>
    <w:p w:rsidR="00260F7F" w:rsidRPr="00C431C0" w:rsidRDefault="00260F7F" w:rsidP="00260F7F">
      <w:pPr>
        <w:pStyle w:val="NoSpacing"/>
        <w:rPr>
          <w:ins w:id="1145" w:author="Kenneth Kon" w:date="2015-03-24T16:00:00Z"/>
        </w:rPr>
      </w:pPr>
      <w:ins w:id="1146" w:author="Kenneth Kon" w:date="2015-03-24T16:00:00Z">
        <w:r w:rsidRPr="00C431C0">
          <w:rPr>
            <w:b/>
          </w:rPr>
          <w:t>Topic:</w:t>
        </w:r>
      </w:ins>
    </w:p>
    <w:p w:rsidR="00260F7F" w:rsidRDefault="00260F7F" w:rsidP="00260F7F">
      <w:pPr>
        <w:pStyle w:val="NoSpacing"/>
        <w:rPr>
          <w:ins w:id="1147" w:author="Kenneth Kon" w:date="2015-03-24T16:00:00Z"/>
        </w:rPr>
      </w:pPr>
      <w:ins w:id="1148" w:author="Kenneth Kon" w:date="2015-03-24T16:00:00Z">
        <w:r w:rsidRPr="00C431C0">
          <w:tab/>
        </w:r>
        <w:r>
          <w:t>Sprint 3 Review, showcased User Story Simulate Add Ride, Simulate Dequeue and Visitor Dequeue user story. Discussed what we would need to work on for Sprint 4.</w:t>
        </w:r>
      </w:ins>
    </w:p>
    <w:p w:rsidR="00260F7F" w:rsidRDefault="00260F7F" w:rsidP="00260F7F">
      <w:pPr>
        <w:pStyle w:val="NoSpacing"/>
        <w:rPr>
          <w:ins w:id="1149" w:author="Kenneth Kon" w:date="2015-03-24T16:00:00Z"/>
        </w:rPr>
      </w:pPr>
    </w:p>
    <w:p w:rsidR="00260F7F" w:rsidRPr="00C431C0" w:rsidRDefault="00260F7F" w:rsidP="00260F7F">
      <w:pPr>
        <w:pStyle w:val="NoSpacing"/>
        <w:rPr>
          <w:ins w:id="1150" w:author="Kenneth Kon" w:date="2015-03-24T16:00:00Z"/>
          <w:b/>
        </w:rPr>
      </w:pPr>
      <w:ins w:id="1151" w:author="Kenneth Kon" w:date="2015-03-24T16:00:00Z">
        <w:r w:rsidRPr="00C431C0">
          <w:rPr>
            <w:b/>
            <w:u w:val="single"/>
          </w:rPr>
          <w:t>Meeting  </w:t>
        </w:r>
        <w:r>
          <w:rPr>
            <w:b/>
            <w:u w:val="single"/>
          </w:rPr>
          <w:t>11</w:t>
        </w:r>
      </w:ins>
    </w:p>
    <w:p w:rsidR="00260F7F" w:rsidRPr="00C431C0" w:rsidRDefault="00260F7F" w:rsidP="00260F7F">
      <w:pPr>
        <w:pStyle w:val="NoSpacing"/>
        <w:rPr>
          <w:ins w:id="1152" w:author="Kenneth Kon" w:date="2015-03-24T16:00:00Z"/>
        </w:rPr>
      </w:pPr>
      <w:ins w:id="1153" w:author="Kenneth Kon" w:date="2015-03-24T16:00:00Z">
        <w:r w:rsidRPr="00C431C0">
          <w:rPr>
            <w:b/>
          </w:rPr>
          <w:t>Time:</w:t>
        </w:r>
        <w:r w:rsidRPr="00C431C0">
          <w:t xml:space="preserve"> 6:15PM-7:15PM</w:t>
        </w:r>
      </w:ins>
    </w:p>
    <w:p w:rsidR="00260F7F" w:rsidRPr="00C431C0" w:rsidRDefault="00260F7F" w:rsidP="00260F7F">
      <w:pPr>
        <w:pStyle w:val="NoSpacing"/>
        <w:rPr>
          <w:ins w:id="1154" w:author="Kenneth Kon" w:date="2015-03-24T16:00:00Z"/>
        </w:rPr>
      </w:pPr>
      <w:ins w:id="1155" w:author="Kenneth Kon" w:date="2015-03-24T16:00:00Z">
        <w:r w:rsidRPr="00C431C0">
          <w:rPr>
            <w:b/>
          </w:rPr>
          <w:t>Date:</w:t>
        </w:r>
        <w:r>
          <w:t xml:space="preserve"> 3/24</w:t>
        </w:r>
        <w:r w:rsidRPr="00C431C0">
          <w:t>/2015</w:t>
        </w:r>
      </w:ins>
    </w:p>
    <w:p w:rsidR="00260F7F" w:rsidRPr="00C431C0" w:rsidRDefault="00260F7F" w:rsidP="00260F7F">
      <w:pPr>
        <w:pStyle w:val="NoSpacing"/>
        <w:rPr>
          <w:ins w:id="1156" w:author="Kenneth Kon" w:date="2015-03-24T16:00:00Z"/>
          <w:b/>
        </w:rPr>
      </w:pPr>
      <w:ins w:id="1157" w:author="Kenneth Kon" w:date="2015-03-24T16:00:00Z">
        <w:r w:rsidRPr="00C431C0">
          <w:rPr>
            <w:b/>
          </w:rPr>
          <w:t>Members Participated:</w:t>
        </w:r>
      </w:ins>
    </w:p>
    <w:p w:rsidR="00260F7F" w:rsidRPr="00C431C0" w:rsidRDefault="00260F7F" w:rsidP="00260F7F">
      <w:pPr>
        <w:pStyle w:val="NoSpacing"/>
        <w:rPr>
          <w:ins w:id="1158" w:author="Kenneth Kon" w:date="2015-03-24T16:00:00Z"/>
        </w:rPr>
      </w:pPr>
      <w:ins w:id="1159" w:author="Kenneth Kon" w:date="2015-03-24T16:00:00Z">
        <w:r w:rsidRPr="00C431C0">
          <w:t>Michael Lazo - Scrum master</w:t>
        </w:r>
      </w:ins>
    </w:p>
    <w:p w:rsidR="00260F7F" w:rsidRPr="00C431C0" w:rsidRDefault="00260F7F" w:rsidP="00260F7F">
      <w:pPr>
        <w:pStyle w:val="NoSpacing"/>
        <w:rPr>
          <w:ins w:id="1160" w:author="Kenneth Kon" w:date="2015-03-24T16:00:00Z"/>
        </w:rPr>
      </w:pPr>
      <w:ins w:id="1161" w:author="Kenneth Kon" w:date="2015-03-24T16:00:00Z">
        <w:r w:rsidRPr="00C431C0">
          <w:t xml:space="preserve">Kenneth Kon </w:t>
        </w:r>
      </w:ins>
    </w:p>
    <w:p w:rsidR="00260F7F" w:rsidRPr="00C431C0" w:rsidRDefault="00260F7F" w:rsidP="00260F7F">
      <w:pPr>
        <w:pStyle w:val="NoSpacing"/>
        <w:rPr>
          <w:ins w:id="1162" w:author="Kenneth Kon" w:date="2015-03-24T16:00:00Z"/>
        </w:rPr>
      </w:pPr>
      <w:ins w:id="1163" w:author="Kenneth Kon" w:date="2015-03-24T16:00:00Z">
        <w:r w:rsidRPr="00C431C0">
          <w:t>Bernard Parenteau - Product Owner</w:t>
        </w:r>
      </w:ins>
    </w:p>
    <w:p w:rsidR="00260F7F" w:rsidRPr="00C431C0" w:rsidRDefault="00260F7F" w:rsidP="00260F7F">
      <w:pPr>
        <w:pStyle w:val="NoSpacing"/>
        <w:rPr>
          <w:ins w:id="1164" w:author="Kenneth Kon" w:date="2015-03-24T16:00:00Z"/>
        </w:rPr>
      </w:pPr>
      <w:ins w:id="1165" w:author="Kenneth Kon" w:date="2015-03-24T16:00:00Z">
        <w:r w:rsidRPr="00C431C0">
          <w:rPr>
            <w:b/>
          </w:rPr>
          <w:t>Topic:</w:t>
        </w:r>
      </w:ins>
    </w:p>
    <w:p w:rsidR="00260F7F" w:rsidRDefault="00260F7F" w:rsidP="00260F7F">
      <w:pPr>
        <w:pStyle w:val="NoSpacing"/>
        <w:rPr>
          <w:ins w:id="1166" w:author="Kenneth Kon" w:date="2015-03-24T16:00:00Z"/>
        </w:rPr>
      </w:pPr>
      <w:ins w:id="1167" w:author="Kenneth Kon" w:date="2015-03-24T16:00:00Z">
        <w:r w:rsidRPr="00C431C0">
          <w:tab/>
        </w:r>
        <w:r>
          <w:t>Sprint 4 requirement elicitation on the user stories assigned to us.</w:t>
        </w:r>
      </w:ins>
    </w:p>
    <w:p w:rsidR="00260F7F" w:rsidRDefault="00260F7F" w:rsidP="00260F7F">
      <w:pPr>
        <w:pStyle w:val="NoSpacing"/>
        <w:rPr>
          <w:ins w:id="1168" w:author="Kenneth Kon" w:date="2015-04-07T15:10:00Z"/>
        </w:rPr>
      </w:pPr>
      <w:ins w:id="1169" w:author="Kenneth Kon" w:date="2015-03-24T16:00:00Z">
        <w:r>
          <w:t>Mostly on Dynamic Find wait time and Edit Rides as Admin</w:t>
        </w:r>
      </w:ins>
    </w:p>
    <w:p w:rsidR="004C7185" w:rsidRPr="00263EAE" w:rsidRDefault="004C7185" w:rsidP="00260F7F">
      <w:pPr>
        <w:pStyle w:val="NoSpacing"/>
        <w:rPr>
          <w:ins w:id="1170" w:author="Kenneth Kon" w:date="2015-03-24T16:00:00Z"/>
        </w:rPr>
      </w:pPr>
    </w:p>
    <w:p w:rsidR="004C7185" w:rsidRPr="00C431C0" w:rsidRDefault="004C7185" w:rsidP="004C7185">
      <w:pPr>
        <w:pStyle w:val="NoSpacing"/>
        <w:rPr>
          <w:ins w:id="1171" w:author="Kenneth Kon" w:date="2015-04-07T15:10:00Z"/>
          <w:b/>
        </w:rPr>
      </w:pPr>
      <w:ins w:id="1172" w:author="Kenneth Kon" w:date="2015-04-07T15:10:00Z">
        <w:r w:rsidRPr="00C431C0">
          <w:rPr>
            <w:b/>
            <w:u w:val="single"/>
          </w:rPr>
          <w:t>Meeting  </w:t>
        </w:r>
        <w:r>
          <w:rPr>
            <w:b/>
            <w:u w:val="single"/>
          </w:rPr>
          <w:t>12</w:t>
        </w:r>
      </w:ins>
    </w:p>
    <w:p w:rsidR="004C7185" w:rsidRPr="00C431C0" w:rsidRDefault="004C7185" w:rsidP="004C7185">
      <w:pPr>
        <w:pStyle w:val="NoSpacing"/>
        <w:rPr>
          <w:ins w:id="1173" w:author="Kenneth Kon" w:date="2015-04-07T15:10:00Z"/>
        </w:rPr>
      </w:pPr>
      <w:ins w:id="1174" w:author="Kenneth Kon" w:date="2015-04-07T15:10:00Z">
        <w:r w:rsidRPr="00C431C0">
          <w:rPr>
            <w:b/>
          </w:rPr>
          <w:t>Time:</w:t>
        </w:r>
        <w:r w:rsidRPr="00C431C0">
          <w:t xml:space="preserve"> 6:15PM-7:15PM</w:t>
        </w:r>
      </w:ins>
    </w:p>
    <w:p w:rsidR="004C7185" w:rsidRPr="00C431C0" w:rsidRDefault="004C7185" w:rsidP="004C7185">
      <w:pPr>
        <w:pStyle w:val="NoSpacing"/>
        <w:rPr>
          <w:ins w:id="1175" w:author="Kenneth Kon" w:date="2015-04-07T15:10:00Z"/>
        </w:rPr>
      </w:pPr>
      <w:ins w:id="1176" w:author="Kenneth Kon" w:date="2015-04-07T15:10:00Z">
        <w:r w:rsidRPr="00C431C0">
          <w:rPr>
            <w:b/>
          </w:rPr>
          <w:t>Date:</w:t>
        </w:r>
        <w:r>
          <w:t xml:space="preserve"> 3/29</w:t>
        </w:r>
        <w:r w:rsidRPr="00C431C0">
          <w:t>/2015</w:t>
        </w:r>
      </w:ins>
    </w:p>
    <w:p w:rsidR="004C7185" w:rsidRPr="00C431C0" w:rsidRDefault="004C7185" w:rsidP="004C7185">
      <w:pPr>
        <w:pStyle w:val="NoSpacing"/>
        <w:rPr>
          <w:ins w:id="1177" w:author="Kenneth Kon" w:date="2015-04-07T15:10:00Z"/>
          <w:b/>
        </w:rPr>
      </w:pPr>
      <w:ins w:id="1178" w:author="Kenneth Kon" w:date="2015-04-07T15:10:00Z">
        <w:r w:rsidRPr="00C431C0">
          <w:rPr>
            <w:b/>
          </w:rPr>
          <w:t>Members Participated:</w:t>
        </w:r>
      </w:ins>
    </w:p>
    <w:p w:rsidR="004C7185" w:rsidRPr="00C431C0" w:rsidRDefault="004C7185" w:rsidP="004C7185">
      <w:pPr>
        <w:pStyle w:val="NoSpacing"/>
        <w:rPr>
          <w:ins w:id="1179" w:author="Kenneth Kon" w:date="2015-04-07T15:10:00Z"/>
        </w:rPr>
      </w:pPr>
      <w:ins w:id="1180" w:author="Kenneth Kon" w:date="2015-04-07T15:10:00Z">
        <w:r w:rsidRPr="00C431C0">
          <w:t xml:space="preserve">Michael Lazo </w:t>
        </w:r>
      </w:ins>
    </w:p>
    <w:p w:rsidR="004C7185" w:rsidRPr="00C431C0" w:rsidRDefault="004C7185" w:rsidP="004C7185">
      <w:pPr>
        <w:pStyle w:val="NoSpacing"/>
        <w:rPr>
          <w:ins w:id="1181" w:author="Kenneth Kon" w:date="2015-04-07T15:10:00Z"/>
        </w:rPr>
      </w:pPr>
      <w:ins w:id="1182" w:author="Kenneth Kon" w:date="2015-04-07T15:10:00Z">
        <w:r w:rsidRPr="00C431C0">
          <w:t>Kenneth Kon - Scrum master</w:t>
        </w:r>
      </w:ins>
    </w:p>
    <w:p w:rsidR="004C7185" w:rsidRPr="00C431C0" w:rsidRDefault="004C7185" w:rsidP="004C7185">
      <w:pPr>
        <w:pStyle w:val="NoSpacing"/>
        <w:rPr>
          <w:ins w:id="1183" w:author="Kenneth Kon" w:date="2015-04-07T15:10:00Z"/>
        </w:rPr>
      </w:pPr>
      <w:ins w:id="1184" w:author="Kenneth Kon" w:date="2015-04-07T15:10:00Z">
        <w:r w:rsidRPr="00C431C0">
          <w:t>Bernard Parenteau - Product Owner</w:t>
        </w:r>
      </w:ins>
    </w:p>
    <w:p w:rsidR="004C7185" w:rsidRPr="00C431C0" w:rsidRDefault="004C7185" w:rsidP="004C7185">
      <w:pPr>
        <w:pStyle w:val="NoSpacing"/>
        <w:rPr>
          <w:ins w:id="1185" w:author="Kenneth Kon" w:date="2015-04-07T15:10:00Z"/>
        </w:rPr>
      </w:pPr>
      <w:ins w:id="1186" w:author="Kenneth Kon" w:date="2015-04-07T15:10:00Z">
        <w:r w:rsidRPr="00C431C0">
          <w:rPr>
            <w:b/>
          </w:rPr>
          <w:t>Topic:</w:t>
        </w:r>
      </w:ins>
    </w:p>
    <w:p w:rsidR="004C7185" w:rsidRPr="00263EAE" w:rsidRDefault="004C7185" w:rsidP="004C7185">
      <w:pPr>
        <w:pStyle w:val="NoSpacing"/>
        <w:rPr>
          <w:ins w:id="1187" w:author="Kenneth Kon" w:date="2015-04-07T15:10:00Z"/>
        </w:rPr>
      </w:pPr>
      <w:ins w:id="1188" w:author="Kenneth Kon" w:date="2015-04-07T15:10:00Z">
        <w:r w:rsidRPr="00C431C0">
          <w:tab/>
        </w:r>
        <w:r>
          <w:t>Sprint 4 review, both of our user stories were accepted. After that Product owner assigned us sprint 5 user stories.</w:t>
        </w:r>
      </w:ins>
    </w:p>
    <w:p w:rsidR="00DB504A" w:rsidRDefault="00DB504A"/>
    <w:p w:rsidR="00281538" w:rsidRDefault="00281538" w:rsidP="00281538">
      <w:pPr>
        <w:pStyle w:val="Heading1"/>
      </w:pPr>
      <w:r>
        <w:lastRenderedPageBreak/>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5">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4"/>
  </w:num>
  <w:num w:numId="2">
    <w:abstractNumId w:val="76"/>
  </w:num>
  <w:num w:numId="3">
    <w:abstractNumId w:val="23"/>
  </w:num>
  <w:num w:numId="4">
    <w:abstractNumId w:val="19"/>
  </w:num>
  <w:num w:numId="5">
    <w:abstractNumId w:val="62"/>
  </w:num>
  <w:num w:numId="6">
    <w:abstractNumId w:val="61"/>
  </w:num>
  <w:num w:numId="7">
    <w:abstractNumId w:val="3"/>
  </w:num>
  <w:num w:numId="8">
    <w:abstractNumId w:val="17"/>
  </w:num>
  <w:num w:numId="9">
    <w:abstractNumId w:val="38"/>
  </w:num>
  <w:num w:numId="10">
    <w:abstractNumId w:val="77"/>
  </w:num>
  <w:num w:numId="11">
    <w:abstractNumId w:val="46"/>
  </w:num>
  <w:num w:numId="12">
    <w:abstractNumId w:val="18"/>
  </w:num>
  <w:num w:numId="13">
    <w:abstractNumId w:val="49"/>
  </w:num>
  <w:num w:numId="14">
    <w:abstractNumId w:val="69"/>
  </w:num>
  <w:num w:numId="15">
    <w:abstractNumId w:val="45"/>
  </w:num>
  <w:num w:numId="16">
    <w:abstractNumId w:val="16"/>
  </w:num>
  <w:num w:numId="17">
    <w:abstractNumId w:val="42"/>
  </w:num>
  <w:num w:numId="18">
    <w:abstractNumId w:val="78"/>
  </w:num>
  <w:num w:numId="19">
    <w:abstractNumId w:val="64"/>
  </w:num>
  <w:num w:numId="20">
    <w:abstractNumId w:val="52"/>
  </w:num>
  <w:num w:numId="21">
    <w:abstractNumId w:val="56"/>
  </w:num>
  <w:num w:numId="22">
    <w:abstractNumId w:val="67"/>
  </w:num>
  <w:num w:numId="23">
    <w:abstractNumId w:val="6"/>
  </w:num>
  <w:num w:numId="24">
    <w:abstractNumId w:val="39"/>
  </w:num>
  <w:num w:numId="25">
    <w:abstractNumId w:val="35"/>
  </w:num>
  <w:num w:numId="26">
    <w:abstractNumId w:val="72"/>
  </w:num>
  <w:num w:numId="27">
    <w:abstractNumId w:val="27"/>
  </w:num>
  <w:num w:numId="28">
    <w:abstractNumId w:val="13"/>
  </w:num>
  <w:num w:numId="29">
    <w:abstractNumId w:val="44"/>
  </w:num>
  <w:num w:numId="30">
    <w:abstractNumId w:val="21"/>
  </w:num>
  <w:num w:numId="31">
    <w:abstractNumId w:val="34"/>
  </w:num>
  <w:num w:numId="32">
    <w:abstractNumId w:val="51"/>
  </w:num>
  <w:num w:numId="33">
    <w:abstractNumId w:val="82"/>
  </w:num>
  <w:num w:numId="34">
    <w:abstractNumId w:val="65"/>
  </w:num>
  <w:num w:numId="35">
    <w:abstractNumId w:val="55"/>
  </w:num>
  <w:num w:numId="36">
    <w:abstractNumId w:val="50"/>
  </w:num>
  <w:num w:numId="37">
    <w:abstractNumId w:val="25"/>
  </w:num>
  <w:num w:numId="38">
    <w:abstractNumId w:val="75"/>
  </w:num>
  <w:num w:numId="39">
    <w:abstractNumId w:val="79"/>
  </w:num>
  <w:num w:numId="40">
    <w:abstractNumId w:val="1"/>
  </w:num>
  <w:num w:numId="41">
    <w:abstractNumId w:val="54"/>
  </w:num>
  <w:num w:numId="42">
    <w:abstractNumId w:val="60"/>
  </w:num>
  <w:num w:numId="43">
    <w:abstractNumId w:val="9"/>
  </w:num>
  <w:num w:numId="44">
    <w:abstractNumId w:val="32"/>
  </w:num>
  <w:num w:numId="45">
    <w:abstractNumId w:val="33"/>
  </w:num>
  <w:num w:numId="46">
    <w:abstractNumId w:val="48"/>
  </w:num>
  <w:num w:numId="47">
    <w:abstractNumId w:val="4"/>
  </w:num>
  <w:num w:numId="48">
    <w:abstractNumId w:val="10"/>
  </w:num>
  <w:num w:numId="49">
    <w:abstractNumId w:val="20"/>
  </w:num>
  <w:num w:numId="50">
    <w:abstractNumId w:val="29"/>
  </w:num>
  <w:num w:numId="51">
    <w:abstractNumId w:val="12"/>
  </w:num>
  <w:num w:numId="52">
    <w:abstractNumId w:val="81"/>
  </w:num>
  <w:num w:numId="53">
    <w:abstractNumId w:val="0"/>
  </w:num>
  <w:num w:numId="54">
    <w:abstractNumId w:val="68"/>
  </w:num>
  <w:num w:numId="55">
    <w:abstractNumId w:val="15"/>
  </w:num>
  <w:num w:numId="56">
    <w:abstractNumId w:val="26"/>
  </w:num>
  <w:num w:numId="57">
    <w:abstractNumId w:val="43"/>
  </w:num>
  <w:num w:numId="58">
    <w:abstractNumId w:val="63"/>
  </w:num>
  <w:num w:numId="59">
    <w:abstractNumId w:val="30"/>
  </w:num>
  <w:num w:numId="60">
    <w:abstractNumId w:val="8"/>
  </w:num>
  <w:num w:numId="61">
    <w:abstractNumId w:val="73"/>
  </w:num>
  <w:num w:numId="62">
    <w:abstractNumId w:val="7"/>
  </w:num>
  <w:num w:numId="63">
    <w:abstractNumId w:val="80"/>
  </w:num>
  <w:num w:numId="64">
    <w:abstractNumId w:val="53"/>
  </w:num>
  <w:num w:numId="65">
    <w:abstractNumId w:val="40"/>
  </w:num>
  <w:num w:numId="66">
    <w:abstractNumId w:val="11"/>
  </w:num>
  <w:num w:numId="67">
    <w:abstractNumId w:val="66"/>
  </w:num>
  <w:num w:numId="68">
    <w:abstractNumId w:val="37"/>
  </w:num>
  <w:num w:numId="69">
    <w:abstractNumId w:val="2"/>
  </w:num>
  <w:num w:numId="70">
    <w:abstractNumId w:val="41"/>
  </w:num>
  <w:num w:numId="71">
    <w:abstractNumId w:val="58"/>
  </w:num>
  <w:num w:numId="72">
    <w:abstractNumId w:val="14"/>
  </w:num>
  <w:num w:numId="7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
  </w:num>
  <w:num w:numId="76">
    <w:abstractNumId w:val="31"/>
  </w:num>
  <w:num w:numId="77">
    <w:abstractNumId w:val="36"/>
  </w:num>
  <w:num w:numId="78">
    <w:abstractNumId w:val="71"/>
  </w:num>
  <w:num w:numId="79">
    <w:abstractNumId w:val="59"/>
  </w:num>
  <w:num w:numId="80">
    <w:abstractNumId w:val="24"/>
  </w:num>
  <w:num w:numId="81">
    <w:abstractNumId w:val="5"/>
  </w:num>
  <w:num w:numId="82">
    <w:abstractNumId w:val="57"/>
  </w:num>
  <w:num w:numId="83">
    <w:abstractNumId w:val="28"/>
  </w:num>
  <w:num w:numId="84">
    <w:abstractNumId w:val="47"/>
  </w:num>
  <w:num w:numId="85">
    <w:abstractNumId w:val="70"/>
  </w:num>
  <w:numIdMacAtCleanup w:val="8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trackRevisions/>
  <w:defaultTabStop w:val="720"/>
  <w:characterSpacingControl w:val="doNotCompress"/>
  <w:compat/>
  <w:rsids>
    <w:rsidRoot w:val="009375F0"/>
    <w:rsid w:val="00001E3D"/>
    <w:rsid w:val="000066E5"/>
    <w:rsid w:val="0002059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96B7C"/>
    <w:rsid w:val="000A50BE"/>
    <w:rsid w:val="000B3422"/>
    <w:rsid w:val="000B4B4E"/>
    <w:rsid w:val="000B5384"/>
    <w:rsid w:val="000B6B2F"/>
    <w:rsid w:val="000B7FF3"/>
    <w:rsid w:val="000C1066"/>
    <w:rsid w:val="000C33B3"/>
    <w:rsid w:val="000C67D1"/>
    <w:rsid w:val="000C691E"/>
    <w:rsid w:val="000D01F3"/>
    <w:rsid w:val="000D144E"/>
    <w:rsid w:val="000D5C30"/>
    <w:rsid w:val="000D6CA9"/>
    <w:rsid w:val="000E2AB2"/>
    <w:rsid w:val="000F00D3"/>
    <w:rsid w:val="000F095A"/>
    <w:rsid w:val="000F1360"/>
    <w:rsid w:val="000F3537"/>
    <w:rsid w:val="001000C6"/>
    <w:rsid w:val="00101FA3"/>
    <w:rsid w:val="00104039"/>
    <w:rsid w:val="00104835"/>
    <w:rsid w:val="001055B5"/>
    <w:rsid w:val="001136E0"/>
    <w:rsid w:val="0011664E"/>
    <w:rsid w:val="00132BFB"/>
    <w:rsid w:val="00136152"/>
    <w:rsid w:val="001361C7"/>
    <w:rsid w:val="00137EB3"/>
    <w:rsid w:val="00142A03"/>
    <w:rsid w:val="001431DB"/>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1E66B6"/>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60583"/>
    <w:rsid w:val="00260F7F"/>
    <w:rsid w:val="002640EB"/>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0E74"/>
    <w:rsid w:val="00384DC5"/>
    <w:rsid w:val="00385E2D"/>
    <w:rsid w:val="00386E64"/>
    <w:rsid w:val="00387233"/>
    <w:rsid w:val="00390FE6"/>
    <w:rsid w:val="00391352"/>
    <w:rsid w:val="003935E9"/>
    <w:rsid w:val="003A1C6C"/>
    <w:rsid w:val="003A2B50"/>
    <w:rsid w:val="003A50DF"/>
    <w:rsid w:val="003A588F"/>
    <w:rsid w:val="003B2EF1"/>
    <w:rsid w:val="003B4018"/>
    <w:rsid w:val="003B5EBB"/>
    <w:rsid w:val="003B6913"/>
    <w:rsid w:val="003C0236"/>
    <w:rsid w:val="003C7CB5"/>
    <w:rsid w:val="003D0C95"/>
    <w:rsid w:val="003D3019"/>
    <w:rsid w:val="003D4ADD"/>
    <w:rsid w:val="003E0815"/>
    <w:rsid w:val="003E386D"/>
    <w:rsid w:val="003E4547"/>
    <w:rsid w:val="003E6A38"/>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90D"/>
    <w:rsid w:val="004B6F7B"/>
    <w:rsid w:val="004C5B69"/>
    <w:rsid w:val="004C5C13"/>
    <w:rsid w:val="004C7185"/>
    <w:rsid w:val="004C7B5D"/>
    <w:rsid w:val="004D1897"/>
    <w:rsid w:val="004D50D8"/>
    <w:rsid w:val="004E22FD"/>
    <w:rsid w:val="004E2922"/>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C6798"/>
    <w:rsid w:val="005D2E8B"/>
    <w:rsid w:val="005E0DDF"/>
    <w:rsid w:val="005F0177"/>
    <w:rsid w:val="005F1649"/>
    <w:rsid w:val="005F191C"/>
    <w:rsid w:val="005F6C2F"/>
    <w:rsid w:val="00601A9A"/>
    <w:rsid w:val="00602AD2"/>
    <w:rsid w:val="00620A2A"/>
    <w:rsid w:val="00631979"/>
    <w:rsid w:val="00631FE6"/>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0C63"/>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55EB"/>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43D9"/>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E4A68"/>
    <w:rsid w:val="008F2E0A"/>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E1BA3"/>
    <w:rsid w:val="009E28C5"/>
    <w:rsid w:val="009E3400"/>
    <w:rsid w:val="009E7356"/>
    <w:rsid w:val="009F0147"/>
    <w:rsid w:val="00A001CF"/>
    <w:rsid w:val="00A00745"/>
    <w:rsid w:val="00A007B8"/>
    <w:rsid w:val="00A0596D"/>
    <w:rsid w:val="00A06AC7"/>
    <w:rsid w:val="00A11E41"/>
    <w:rsid w:val="00A130B9"/>
    <w:rsid w:val="00A135F7"/>
    <w:rsid w:val="00A14A00"/>
    <w:rsid w:val="00A226F2"/>
    <w:rsid w:val="00A22BE9"/>
    <w:rsid w:val="00A2666B"/>
    <w:rsid w:val="00A373F0"/>
    <w:rsid w:val="00A375FF"/>
    <w:rsid w:val="00A5061A"/>
    <w:rsid w:val="00A523CB"/>
    <w:rsid w:val="00A607FC"/>
    <w:rsid w:val="00A73D8A"/>
    <w:rsid w:val="00A7430C"/>
    <w:rsid w:val="00A775BA"/>
    <w:rsid w:val="00A77F32"/>
    <w:rsid w:val="00A8446A"/>
    <w:rsid w:val="00A92B28"/>
    <w:rsid w:val="00AA09D6"/>
    <w:rsid w:val="00AA1EB9"/>
    <w:rsid w:val="00AA232F"/>
    <w:rsid w:val="00AA4E29"/>
    <w:rsid w:val="00AA6076"/>
    <w:rsid w:val="00AA7B24"/>
    <w:rsid w:val="00AA7F22"/>
    <w:rsid w:val="00AB2173"/>
    <w:rsid w:val="00AB2647"/>
    <w:rsid w:val="00AB2B4F"/>
    <w:rsid w:val="00AB3CE1"/>
    <w:rsid w:val="00AC0364"/>
    <w:rsid w:val="00AC5FB6"/>
    <w:rsid w:val="00AD535A"/>
    <w:rsid w:val="00AE1703"/>
    <w:rsid w:val="00AE240F"/>
    <w:rsid w:val="00AE377A"/>
    <w:rsid w:val="00AE3B6E"/>
    <w:rsid w:val="00AF0068"/>
    <w:rsid w:val="00AF0F25"/>
    <w:rsid w:val="00B00185"/>
    <w:rsid w:val="00B00604"/>
    <w:rsid w:val="00B01987"/>
    <w:rsid w:val="00B04073"/>
    <w:rsid w:val="00B04BD8"/>
    <w:rsid w:val="00B105E2"/>
    <w:rsid w:val="00B10EC1"/>
    <w:rsid w:val="00B11998"/>
    <w:rsid w:val="00B15A49"/>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48B9"/>
    <w:rsid w:val="00BD51A8"/>
    <w:rsid w:val="00BE1C9B"/>
    <w:rsid w:val="00BE669C"/>
    <w:rsid w:val="00BF4014"/>
    <w:rsid w:val="00BF40BC"/>
    <w:rsid w:val="00BF75C2"/>
    <w:rsid w:val="00C038B9"/>
    <w:rsid w:val="00C053D6"/>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5C39"/>
    <w:rsid w:val="00C978A5"/>
    <w:rsid w:val="00CA0E99"/>
    <w:rsid w:val="00CA2C1E"/>
    <w:rsid w:val="00CA5D4B"/>
    <w:rsid w:val="00CB1BB9"/>
    <w:rsid w:val="00CB51DD"/>
    <w:rsid w:val="00CC13BD"/>
    <w:rsid w:val="00CC687F"/>
    <w:rsid w:val="00CC6D2F"/>
    <w:rsid w:val="00CD125A"/>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18F9"/>
    <w:rsid w:val="00DA7832"/>
    <w:rsid w:val="00DA7964"/>
    <w:rsid w:val="00DB01B1"/>
    <w:rsid w:val="00DB3452"/>
    <w:rsid w:val="00DB40E9"/>
    <w:rsid w:val="00DB504A"/>
    <w:rsid w:val="00DC1B9A"/>
    <w:rsid w:val="00DC29FE"/>
    <w:rsid w:val="00DD0614"/>
    <w:rsid w:val="00DD31E5"/>
    <w:rsid w:val="00DD3429"/>
    <w:rsid w:val="00DE0B28"/>
    <w:rsid w:val="00DE7106"/>
    <w:rsid w:val="00DF1CBE"/>
    <w:rsid w:val="00DF7AB8"/>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2413"/>
    <w:rsid w:val="00E96A5B"/>
    <w:rsid w:val="00EA09B7"/>
    <w:rsid w:val="00EA36CB"/>
    <w:rsid w:val="00EA6058"/>
    <w:rsid w:val="00EB3C3A"/>
    <w:rsid w:val="00EB5433"/>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3089"/>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467938663">
      <w:bodyDiv w:val="1"/>
      <w:marLeft w:val="0"/>
      <w:marRight w:val="0"/>
      <w:marTop w:val="0"/>
      <w:marBottom w:val="0"/>
      <w:divBdr>
        <w:top w:val="none" w:sz="0" w:space="0" w:color="auto"/>
        <w:left w:val="none" w:sz="0" w:space="0" w:color="auto"/>
        <w:bottom w:val="none" w:sz="0" w:space="0" w:color="auto"/>
        <w:right w:val="none" w:sz="0" w:space="0" w:color="auto"/>
      </w:divBdr>
    </w:div>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279289245">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2D4760-6684-485E-B412-052102B24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63</Pages>
  <Words>9386</Words>
  <Characters>53503</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131</cp:revision>
  <dcterms:created xsi:type="dcterms:W3CDTF">2015-02-15T21:28:00Z</dcterms:created>
  <dcterms:modified xsi:type="dcterms:W3CDTF">2015-04-07T19:36:00Z</dcterms:modified>
</cp:coreProperties>
</file>
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A226F2" w:rsidP="009375F0">
      <w:pPr>
        <w:spacing w:after="240"/>
        <w:jc w:val="center"/>
        <w:rPr>
          <w:color w:val="000000"/>
          <w:sz w:val="23"/>
          <w:szCs w:val="23"/>
        </w:rPr>
      </w:pPr>
      <w:hyperlink r:id="rId6"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CF2111" w:rsidP="00784D78">
      <w:pPr>
        <w:pStyle w:val="Standard"/>
        <w:spacing w:before="120" w:after="240" w:line="360" w:lineRule="auto"/>
        <w:ind w:left="-900" w:firstLine="180"/>
        <w:rPr>
          <w:rFonts w:ascii="Times New Roman" w:hAnsi="Times New Roman" w:cs="Times New Roman"/>
        </w:rPr>
      </w:pPr>
      <w:r w:rsidRPr="00CF2111">
        <w:rPr>
          <w:rFonts w:ascii="Times New Roman" w:hAnsi="Times New Roman" w:cs="Times New Roman"/>
          <w:noProof/>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000000" w:rsidRDefault="00046BB5">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000000" w:rsidRDefault="00046BB5">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000000"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000000"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000000" w:rsidRDefault="00046BB5">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000000" w:rsidRDefault="00046BB5">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000000" w:rsidRDefault="00046BB5">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000000" w:rsidRDefault="00046BB5">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000000" w:rsidRDefault="00046BB5">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000000" w:rsidRDefault="00046BB5">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000000" w:rsidRDefault="00046BB5">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000000" w:rsidRDefault="00046BB5">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000000" w:rsidRDefault="00046BB5">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000000" w:rsidRDefault="00046BB5">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000000" w:rsidRDefault="00046BB5">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000000" w:rsidRDefault="00046BB5">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000000"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000000"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000000" w:rsidRDefault="00046BB5">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000000" w:rsidRDefault="00046BB5">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000000" w:rsidRDefault="00046BB5">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000000" w:rsidRDefault="00046BB5">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000000" w:rsidRDefault="00046BB5">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000000" w:rsidRDefault="00046BB5">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000000" w:rsidRDefault="00046BB5">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000000" w:rsidRDefault="00046BB5">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000000" w:rsidRDefault="00046BB5">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000000" w:rsidRDefault="00046BB5">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000000"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000000" w:rsidRDefault="00046BB5">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000000" w:rsidRDefault="00046BB5">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000000" w:rsidRDefault="00046BB5">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000000" w:rsidRDefault="00046BB5">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000000" w:rsidRDefault="00046BB5">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000000" w:rsidRDefault="00046BB5">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000000" w:rsidRDefault="00046BB5">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000000" w:rsidRDefault="00046BB5">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000000" w:rsidRDefault="00046BB5">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000000" w:rsidRDefault="00046BB5">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000000" w:rsidRDefault="00046BB5">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000000" w:rsidRDefault="00046BB5">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000000" w:rsidRDefault="00046BB5">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000000" w:rsidRDefault="00046BB5">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000000" w:rsidRDefault="00046BB5">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000000" w:rsidRDefault="00046BB5">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000000" w:rsidRDefault="00046BB5">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000000" w:rsidRDefault="00046BB5">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000000" w:rsidRDefault="00046BB5">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000000" w:rsidRDefault="00046BB5">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000000" w:rsidRDefault="00046BB5">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000000" w:rsidRDefault="00046BB5">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000000" w:rsidRDefault="00046BB5">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000000" w:rsidRDefault="00046BB5">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000000"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000000"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000000"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000000"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000000"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000000" w:rsidRDefault="00046BB5">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000000" w:rsidRDefault="00046BB5">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000000" w:rsidRDefault="00046BB5">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000000" w:rsidRDefault="00046BB5">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000000" w:rsidRDefault="00046BB5">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000000" w:rsidRDefault="00046BB5">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000000" w:rsidRDefault="00046BB5">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000000" w:rsidRDefault="00046BB5">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000000" w:rsidRDefault="00046BB5">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000000" w:rsidRDefault="00046BB5">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000000" w:rsidRDefault="00046BB5">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000000" w:rsidRDefault="00046BB5">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000000" w:rsidRDefault="00046BB5">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000000" w:rsidRDefault="00046BB5">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000000" w:rsidRDefault="00046BB5">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000000" w:rsidRDefault="00046BB5">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000000" w:rsidRDefault="00046BB5">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000000" w:rsidRDefault="00046BB5">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000000" w:rsidRDefault="00046BB5">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000000" w:rsidRDefault="00046BB5">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000000" w:rsidRDefault="00046BB5">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000000" w:rsidRDefault="00046BB5">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000000" w:rsidRDefault="00046BB5">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000000" w:rsidRDefault="00046BB5">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000000" w:rsidRDefault="00046BB5">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000000" w:rsidRDefault="00046BB5">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000000"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000000" w:rsidRDefault="00046BB5">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000000" w:rsidRDefault="00046BB5">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000000" w:rsidRDefault="00046BB5">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000000" w:rsidRDefault="00046BB5">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000000" w:rsidRDefault="00046BB5">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000000" w:rsidRDefault="00046BB5">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000000" w:rsidRDefault="00046BB5">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dd</w:t>
        </w:r>
      </w:ins>
      <w:ins w:id="217" w:author="Kenneth Kon" w:date="2015-03-23T12:35:00Z">
        <w:r w:rsidR="00464399">
          <w:rPr>
            <w:b/>
          </w:rPr>
          <w:t xml:space="preserve"> Visitors to</w:t>
        </w:r>
      </w:ins>
      <w:ins w:id="218" w:author="Kenneth Kon" w:date="2015-03-13T14:44:00Z">
        <w:r w:rsidR="001136E0">
          <w:rPr>
            <w:b/>
          </w:rPr>
          <w:t xml:space="preserve"> </w:t>
        </w:r>
      </w:ins>
      <w:ins w:id="219" w:author="Kenneth Kon" w:date="2015-03-13T14:45:00Z">
        <w:r w:rsidR="001136E0">
          <w:rPr>
            <w:b/>
          </w:rPr>
          <w:t>R</w:t>
        </w:r>
      </w:ins>
      <w:ins w:id="220"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1" w:author="Kenneth Kon" w:date="2015-03-16T19:35:00Z"/>
          <w:rFonts w:ascii="Arial" w:eastAsia="Times New Roman" w:hAnsi="Arial" w:cs="Arial"/>
          <w:color w:val="000000"/>
          <w:sz w:val="18"/>
          <w:szCs w:val="18"/>
        </w:rPr>
      </w:pPr>
      <w:r>
        <w:rPr>
          <w:i/>
        </w:rPr>
        <w:t>Descriptions:</w:t>
      </w:r>
      <w:r>
        <w:t xml:space="preserve"> </w:t>
      </w:r>
      <w:del w:id="222" w:author="Kenneth Kon" w:date="2015-03-13T14:44:00Z">
        <w:r w:rsidDel="00BF40BC">
          <w:delText xml:space="preserve">Admin has ability to add multiple users (value defined by the admin) for particular rides from the Admin ride interface. </w:delText>
        </w:r>
      </w:del>
      <w:ins w:id="223" w:author="Kenneth Kon" w:date="2015-03-13T14:44:00Z">
        <w:r w:rsidR="00BF40BC">
          <w:t xml:space="preserve"> </w:t>
        </w:r>
      </w:ins>
      <w:ins w:id="224"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5" w:author="Kenneth Kon" w:date="2015-03-13T14:44:00Z"/>
        </w:rPr>
      </w:pPr>
    </w:p>
    <w:p w:rsidR="00BF40BC" w:rsidRDefault="00BF40BC" w:rsidP="007B43A2">
      <w:pPr>
        <w:pStyle w:val="normal0"/>
      </w:pPr>
    </w:p>
    <w:p w:rsidR="007B43A2" w:rsidRDefault="007B43A2" w:rsidP="007B43A2">
      <w:pPr>
        <w:pStyle w:val="normal0"/>
        <w:rPr>
          <w:ins w:id="226" w:author="Kenneth Kon" w:date="2015-03-13T14:44:00Z"/>
        </w:rPr>
      </w:pPr>
      <w:r>
        <w:rPr>
          <w:i/>
        </w:rPr>
        <w:t>User Story:</w:t>
      </w:r>
      <w:r>
        <w:t xml:space="preserve"> #111 </w:t>
      </w:r>
      <w:ins w:id="227" w:author="Kenneth Kon" w:date="2015-03-23T12:35:00Z">
        <w:r w:rsidR="00464399">
          <w:rPr>
            <w:b/>
          </w:rPr>
          <w:t>Simulate Add Visitors to Rides</w:t>
        </w:r>
      </w:ins>
      <w:del w:id="228"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29" w:author="Kenneth Kon" w:date="2015-03-13T14:44:00Z"/>
        </w:rPr>
      </w:pPr>
      <w:r>
        <w:rPr>
          <w:i/>
        </w:rPr>
        <w:t xml:space="preserve">Actors: </w:t>
      </w:r>
      <w:del w:id="230"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1" w:author="Kenneth Kon" w:date="2015-03-13T15:14:00Z">
        <w:r w:rsidDel="00D565C5">
          <w:rPr>
            <w:rFonts w:ascii="Times New Roman" w:eastAsia="Times New Roman" w:hAnsi="Times New Roman" w:cs="Times New Roman"/>
            <w:color w:val="1A1A1A"/>
          </w:rPr>
          <w:delText>admin ride tab</w:delText>
        </w:r>
      </w:del>
      <w:ins w:id="232"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3" w:author="Kenneth Kon" w:date="2015-03-13T15:14:00Z">
        <w:r w:rsidR="00D565C5">
          <w:rPr>
            <w:rFonts w:ascii="Times New Roman" w:eastAsia="Times New Roman" w:hAnsi="Times New Roman" w:cs="Times New Roman"/>
            <w:color w:val="1A1A1A"/>
          </w:rPr>
          <w:t xml:space="preserve"> the admin tab</w:t>
        </w:r>
      </w:ins>
      <w:ins w:id="234" w:author="Kenneth Kon" w:date="2015-03-19T21:06:00Z">
        <w:r w:rsidR="00670473">
          <w:rPr>
            <w:rFonts w:ascii="Times New Roman" w:eastAsia="Times New Roman" w:hAnsi="Times New Roman" w:cs="Times New Roman"/>
            <w:color w:val="1A1A1A"/>
          </w:rPr>
          <w:t xml:space="preserve"> in the hom</w:t>
        </w:r>
      </w:ins>
      <w:ins w:id="235" w:author="Kenneth Kon" w:date="2015-03-21T15:19:00Z">
        <w:r w:rsidR="0040457A">
          <w:rPr>
            <w:rFonts w:ascii="Times New Roman" w:eastAsia="Times New Roman" w:hAnsi="Times New Roman" w:cs="Times New Roman"/>
            <w:color w:val="1A1A1A"/>
          </w:rPr>
          <w:t>e</w:t>
        </w:r>
      </w:ins>
      <w:ins w:id="236"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37" w:author="Kenneth Kon" w:date="2015-03-23T11:57:00Z">
        <w:r w:rsidR="00A226F2" w:rsidRPr="00A226F2">
          <w:rPr>
            <w:rFonts w:ascii="Times New Roman" w:eastAsia="Times New Roman" w:hAnsi="Times New Roman" w:cs="Times New Roman"/>
            <w:color w:val="1A1A1A"/>
            <w:rPrChange w:id="238"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39"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0"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1"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2" w:author="Kenneth Kon" w:date="2015-03-13T15:15:00Z">
        <w:r w:rsidR="002439CD">
          <w:rPr>
            <w:rFonts w:ascii="Times New Roman" w:eastAsia="Times New Roman" w:hAnsi="Times New Roman" w:cs="Times New Roman"/>
            <w:color w:val="1A1A1A"/>
          </w:rPr>
          <w:t xml:space="preserve"> </w:t>
        </w:r>
      </w:ins>
      <w:ins w:id="243" w:author="Kenneth Kon" w:date="2015-03-23T11:59:00Z">
        <w:r w:rsidR="002439CD">
          <w:rPr>
            <w:rFonts w:ascii="Times New Roman" w:eastAsia="Times New Roman" w:hAnsi="Times New Roman" w:cs="Times New Roman"/>
            <w:color w:val="1A1A1A"/>
          </w:rPr>
          <w:t xml:space="preserve">The actor </w:t>
        </w:r>
      </w:ins>
      <w:ins w:id="244"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5" w:author="Kenneth Kon" w:date="2015-03-19T20:56:00Z"/>
          <w:rFonts w:ascii="Times New Roman" w:eastAsia="Times New Roman" w:hAnsi="Times New Roman" w:cs="Times New Roman"/>
          <w:color w:val="1A1A1A"/>
        </w:rPr>
      </w:pPr>
      <w:ins w:id="246" w:author="Kenneth Kon" w:date="2015-03-13T15:15:00Z">
        <w:r>
          <w:rPr>
            <w:rFonts w:ascii="Times New Roman" w:eastAsia="Times New Roman" w:hAnsi="Times New Roman" w:cs="Times New Roman"/>
            <w:color w:val="1A1A1A"/>
          </w:rPr>
          <w:t>4.</w:t>
        </w:r>
      </w:ins>
      <w:ins w:id="247" w:author="Kenneth Kon" w:date="2015-03-13T15:16:00Z">
        <w:r>
          <w:rPr>
            <w:rFonts w:ascii="Times New Roman" w:eastAsia="Times New Roman" w:hAnsi="Times New Roman" w:cs="Times New Roman"/>
            <w:color w:val="1A1A1A"/>
          </w:rPr>
          <w:t xml:space="preserve"> </w:t>
        </w:r>
      </w:ins>
      <w:ins w:id="248" w:author="Kenneth Kon" w:date="2015-03-23T12:02:00Z">
        <w:r w:rsidR="002439CD">
          <w:rPr>
            <w:rFonts w:ascii="Times New Roman" w:eastAsia="Times New Roman" w:hAnsi="Times New Roman" w:cs="Times New Roman"/>
            <w:color w:val="1A1A1A"/>
          </w:rPr>
          <w:t xml:space="preserve">The system will display the </w:t>
        </w:r>
      </w:ins>
      <w:ins w:id="249" w:author="Kenneth Kon" w:date="2015-03-13T15:16:00Z">
        <w:r>
          <w:rPr>
            <w:rFonts w:ascii="Times New Roman" w:eastAsia="Times New Roman" w:hAnsi="Times New Roman" w:cs="Times New Roman"/>
            <w:color w:val="1A1A1A"/>
          </w:rPr>
          <w:t>Add Records to Ride window</w:t>
        </w:r>
      </w:ins>
      <w:ins w:id="250" w:author="Kenneth Kon" w:date="2015-03-19T21:00:00Z">
        <w:r w:rsidR="00C17858">
          <w:rPr>
            <w:rFonts w:ascii="Times New Roman" w:eastAsia="Times New Roman" w:hAnsi="Times New Roman" w:cs="Times New Roman"/>
            <w:color w:val="1A1A1A"/>
          </w:rPr>
          <w:t xml:space="preserve"> will open</w:t>
        </w:r>
      </w:ins>
      <w:ins w:id="251" w:author="Kenneth Kon" w:date="2015-03-19T21:01:00Z">
        <w:r w:rsidR="00C17858">
          <w:rPr>
            <w:rFonts w:ascii="Times New Roman" w:eastAsia="Times New Roman" w:hAnsi="Times New Roman" w:cs="Times New Roman"/>
            <w:color w:val="1A1A1A"/>
          </w:rPr>
          <w:t xml:space="preserve"> where the</w:t>
        </w:r>
      </w:ins>
      <w:ins w:id="252"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3" w:author="Kenneth Kon" w:date="2015-03-19T20:56:00Z">
        <w:r>
          <w:rPr>
            <w:rFonts w:ascii="Times New Roman" w:eastAsia="Times New Roman" w:hAnsi="Times New Roman" w:cs="Times New Roman"/>
            <w:color w:val="1A1A1A"/>
          </w:rPr>
          <w:t xml:space="preserve">5. </w:t>
        </w:r>
      </w:ins>
      <w:ins w:id="254" w:author="Kenneth Kon" w:date="2015-03-23T12:02:00Z">
        <w:r w:rsidR="002439CD">
          <w:rPr>
            <w:rFonts w:ascii="Times New Roman" w:eastAsia="Times New Roman" w:hAnsi="Times New Roman" w:cs="Times New Roman"/>
            <w:color w:val="1A1A1A"/>
          </w:rPr>
          <w:t>The</w:t>
        </w:r>
      </w:ins>
      <w:ins w:id="255"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56" w:author="Kenneth Kon" w:date="2015-03-19T20:57:00Z"/>
        </w:rPr>
      </w:pPr>
      <w:ins w:id="257" w:author="Kenneth Kon" w:date="2015-03-19T20:55:00Z">
        <w:r>
          <w:rPr>
            <w:rFonts w:ascii="Times New Roman" w:eastAsia="Times New Roman" w:hAnsi="Times New Roman" w:cs="Times New Roman"/>
            <w:color w:val="1A1A1A"/>
          </w:rPr>
          <w:t>6</w:t>
        </w:r>
      </w:ins>
      <w:del w:id="258"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59"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0"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1"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2"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3"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4" w:author="Kenneth Kon" w:date="2015-03-16T15:10:00Z"/>
        </w:rPr>
      </w:pPr>
      <w:r>
        <w:rPr>
          <w:i/>
          <w:color w:val="1A1A1A"/>
        </w:rPr>
        <w:t>Related Uses case:</w:t>
      </w:r>
      <w:r>
        <w:rPr>
          <w:b/>
        </w:rPr>
        <w:t xml:space="preserve"> VQ19 – </w:t>
      </w:r>
      <w:del w:id="265" w:author="Kenneth Kon" w:date="2015-03-16T15:10:00Z">
        <w:r w:rsidDel="00DC1B9A">
          <w:rPr>
            <w:b/>
          </w:rPr>
          <w:delText>Simulate Queue for Admin: Dequeue Rides</w:delText>
        </w:r>
      </w:del>
    </w:p>
    <w:p w:rsidR="007B43A2" w:rsidRDefault="007B43A2" w:rsidP="00DC1B9A">
      <w:pPr>
        <w:pStyle w:val="normal0"/>
      </w:pPr>
      <w:del w:id="266" w:author="Kenneth Kon" w:date="2015-03-16T15:10:00Z">
        <w:r w:rsidDel="00DC1B9A">
          <w:rPr>
            <w:b/>
            <w:color w:val="1A1A1A"/>
          </w:rPr>
          <w:delText>Special Requirements:</w:delText>
        </w:r>
      </w:del>
      <w:ins w:id="267" w:author="Kenneth Kon" w:date="2015-03-16T15:10:00Z">
        <w:r w:rsidR="00DC1B9A">
          <w:rPr>
            <w:b/>
            <w:color w:val="1A1A1A"/>
          </w:rPr>
          <w:t xml:space="preserve"> Simulate </w:t>
        </w:r>
        <w:proofErr w:type="spellStart"/>
        <w:r w:rsidR="00DC1B9A">
          <w:rPr>
            <w:b/>
            <w:color w:val="1A1A1A"/>
          </w:rPr>
          <w:t>Dequeue</w:t>
        </w:r>
      </w:ins>
      <w:proofErr w:type="spellEnd"/>
      <w:ins w:id="268" w:author="Kenneth Kon" w:date="2015-03-23T13:44:00Z">
        <w:r w:rsidR="004E2922">
          <w:rPr>
            <w:b/>
            <w:color w:val="1A1A1A"/>
          </w:rPr>
          <w:t xml:space="preserve"> </w:t>
        </w:r>
        <w:proofErr w:type="spellStart"/>
        <w:r w:rsidR="004E2922">
          <w:rPr>
            <w:b/>
            <w:color w:val="1A1A1A"/>
          </w:rPr>
          <w:t>Vistors</w:t>
        </w:r>
        <w:proofErr w:type="spellEnd"/>
        <w:r w:rsidR="004E2922">
          <w:rPr>
            <w:b/>
            <w:color w:val="1A1A1A"/>
          </w:rPr>
          <w:t xml:space="preserve"> from</w:t>
        </w:r>
      </w:ins>
      <w:ins w:id="269"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0" w:author="Kenneth Kon" w:date="2015-03-16T15:10:00Z"/>
        </w:rPr>
      </w:pPr>
      <w:r>
        <w:rPr>
          <w:i/>
        </w:rPr>
        <w:t xml:space="preserve">Use Case ID: </w:t>
      </w:r>
      <w:r>
        <w:rPr>
          <w:b/>
        </w:rPr>
        <w:t>VQ19 –</w:t>
      </w:r>
      <w:del w:id="271" w:author="Kenneth Kon" w:date="2015-03-16T15:10:00Z">
        <w:r w:rsidDel="00023DAF">
          <w:rPr>
            <w:b/>
          </w:rPr>
          <w:delText xml:space="preserve"> Simulate Queue for Admin: Dequeue Rides</w:delText>
        </w:r>
      </w:del>
      <w:ins w:id="272"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ins>
      <w:ins w:id="273" w:author="Kenneth Kon" w:date="2015-03-23T13:45:00Z">
        <w:r w:rsidR="001F388C">
          <w:rPr>
            <w:b/>
            <w:color w:val="1A1A1A"/>
          </w:rPr>
          <w:t xml:space="preserve">Visitors from </w:t>
        </w:r>
      </w:ins>
      <w:proofErr w:type="spellStart"/>
      <w:ins w:id="274" w:author="Kenneth Kon" w:date="2015-03-16T15:10:00Z">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5" w:author="Kenneth Kon" w:date="2015-03-13T14:45:00Z"/>
        </w:rPr>
      </w:pPr>
      <w:r>
        <w:rPr>
          <w:i/>
          <w:color w:val="1A1A1A"/>
        </w:rPr>
        <w:t>Related Uses case:</w:t>
      </w:r>
      <w:r>
        <w:rPr>
          <w:b/>
        </w:rPr>
        <w:t xml:space="preserve"> VQ1</w:t>
      </w:r>
      <w:ins w:id="276" w:author="Kenneth Kon" w:date="2015-03-13T14:45:00Z">
        <w:r w:rsidR="001136E0">
          <w:rPr>
            <w:b/>
          </w:rPr>
          <w:t>8</w:t>
        </w:r>
      </w:ins>
      <w:del w:id="277" w:author="Kenneth Kon" w:date="2015-03-13T14:45:00Z">
        <w:r w:rsidDel="001136E0">
          <w:rPr>
            <w:b/>
          </w:rPr>
          <w:delText>7</w:delText>
        </w:r>
      </w:del>
      <w:r>
        <w:rPr>
          <w:b/>
        </w:rPr>
        <w:t xml:space="preserve"> – </w:t>
      </w:r>
      <w:del w:id="278" w:author="Kenneth Kon" w:date="2015-03-13T14:45:00Z">
        <w:r w:rsidDel="001136E0">
          <w:rPr>
            <w:b/>
          </w:rPr>
          <w:delText>Simulate Queue for admin: Add Multiple Visitors to Rides</w:delText>
        </w:r>
      </w:del>
    </w:p>
    <w:p w:rsidR="007B43A2" w:rsidRDefault="007B43A2" w:rsidP="001136E0">
      <w:pPr>
        <w:pStyle w:val="normal0"/>
      </w:pPr>
      <w:del w:id="279" w:author="Kenneth Kon" w:date="2015-03-13T14:45:00Z">
        <w:r w:rsidDel="001136E0">
          <w:rPr>
            <w:b/>
            <w:color w:val="1A1A1A"/>
          </w:rPr>
          <w:delText>Special Requirements:</w:delText>
        </w:r>
      </w:del>
      <w:ins w:id="280" w:author="Kenneth Kon" w:date="2015-03-13T14:45:00Z">
        <w:r w:rsidR="001136E0">
          <w:rPr>
            <w:b/>
          </w:rPr>
          <w:t xml:space="preserve">Simulate Add </w:t>
        </w:r>
      </w:ins>
      <w:ins w:id="281" w:author="Kenneth Kon" w:date="2015-03-23T13:44:00Z">
        <w:r w:rsidR="000D6CA9">
          <w:rPr>
            <w:b/>
          </w:rPr>
          <w:t xml:space="preserve">Visitors to </w:t>
        </w:r>
      </w:ins>
      <w:ins w:id="282" w:author="Kenneth Kon" w:date="2015-03-13T14:45:00Z">
        <w:r w:rsidR="001136E0">
          <w:rPr>
            <w:b/>
          </w:rPr>
          <w:t>Ride</w:t>
        </w:r>
      </w:ins>
      <w:ins w:id="283"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84" w:author="Kenneth Kon" w:date="2015-03-27T12:44:00Z"/>
          <w:b/>
        </w:rPr>
      </w:pPr>
      <w:r>
        <w:rPr>
          <w:b/>
        </w:rPr>
        <w:t>***********************************************************************</w:t>
      </w:r>
    </w:p>
    <w:p w:rsidR="000B3422" w:rsidRDefault="000B3422" w:rsidP="007B43A2">
      <w:pPr>
        <w:pStyle w:val="normal0"/>
        <w:rPr>
          <w:ins w:id="285" w:author="Kenneth Kon" w:date="2015-03-27T12:44:00Z"/>
          <w:b/>
        </w:rPr>
      </w:pPr>
    </w:p>
    <w:p w:rsidR="000B3422" w:rsidRDefault="000B3422" w:rsidP="000B3422">
      <w:pPr>
        <w:autoSpaceDE w:val="0"/>
        <w:autoSpaceDN w:val="0"/>
        <w:adjustRightInd w:val="0"/>
        <w:rPr>
          <w:ins w:id="286" w:author="Kenneth Kon" w:date="2015-03-27T12:44:00Z"/>
          <w:b/>
          <w:bCs/>
        </w:rPr>
      </w:pPr>
      <w:ins w:id="287"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3D4ADD" w:rsidRDefault="000B3422" w:rsidP="003D4ADD">
      <w:pPr>
        <w:spacing w:after="0" w:line="240" w:lineRule="auto"/>
        <w:rPr>
          <w:ins w:id="288" w:author="Kenneth Kon" w:date="2015-04-02T13:59:00Z"/>
          <w:rFonts w:ascii="Arial" w:eastAsia="Times New Roman" w:hAnsi="Arial" w:cs="Arial"/>
          <w:color w:val="000000"/>
          <w:sz w:val="20"/>
          <w:szCs w:val="20"/>
        </w:rPr>
      </w:pPr>
      <w:ins w:id="289"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290" w:author="Kenneth Kon" w:date="2015-04-02T13:59:00Z">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ins>
    </w:p>
    <w:p w:rsidR="000B3422" w:rsidRDefault="000B3422" w:rsidP="003D4ADD">
      <w:pPr>
        <w:spacing w:after="0" w:line="240" w:lineRule="auto"/>
        <w:rPr>
          <w:ins w:id="291" w:author="Kenneth Kon" w:date="2015-04-02T14:03:00Z"/>
          <w:rFonts w:ascii="Arial" w:eastAsia="Times New Roman" w:hAnsi="Arial" w:cs="Arial"/>
          <w:color w:val="000000"/>
          <w:sz w:val="20"/>
          <w:szCs w:val="20"/>
        </w:rPr>
      </w:pPr>
      <w:ins w:id="292"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20595" w:rsidRPr="006E078E" w:rsidRDefault="00020595" w:rsidP="003D4ADD">
      <w:pPr>
        <w:spacing w:after="0" w:line="240" w:lineRule="auto"/>
        <w:rPr>
          <w:ins w:id="293" w:author="Kenneth Kon" w:date="2015-03-27T12:44:00Z"/>
          <w:b/>
          <w:bCs/>
        </w:rPr>
      </w:pPr>
    </w:p>
    <w:p w:rsidR="000B3422" w:rsidRPr="007D643B" w:rsidRDefault="000B3422" w:rsidP="000B3422">
      <w:pPr>
        <w:autoSpaceDE w:val="0"/>
        <w:autoSpaceDN w:val="0"/>
        <w:adjustRightInd w:val="0"/>
        <w:rPr>
          <w:ins w:id="294" w:author="Kenneth Kon" w:date="2015-03-27T12:44:00Z"/>
        </w:rPr>
      </w:pPr>
      <w:ins w:id="295" w:author="Kenneth Kon" w:date="2015-03-27T12:44:00Z">
        <w:r w:rsidRPr="006E078E">
          <w:rPr>
            <w:i/>
            <w:iCs/>
          </w:rPr>
          <w:t xml:space="preserve">Actors: </w:t>
        </w:r>
      </w:ins>
      <w:ins w:id="296" w:author="Kenneth Kon" w:date="2015-04-02T14:03:00Z">
        <w:r w:rsidR="003A1C6C">
          <w:rPr>
            <w:iCs/>
          </w:rPr>
          <w:t>Admin</w:t>
        </w:r>
      </w:ins>
      <w:ins w:id="297" w:author="Kenneth Kon" w:date="2015-04-02T14:04:00Z">
        <w:r w:rsidR="001361C7">
          <w:rPr>
            <w:iCs/>
          </w:rPr>
          <w:t xml:space="preserve"> and Visitor</w:t>
        </w:r>
      </w:ins>
    </w:p>
    <w:p w:rsidR="000B3422" w:rsidRPr="006E078E" w:rsidRDefault="000B3422" w:rsidP="000B3422">
      <w:pPr>
        <w:autoSpaceDE w:val="0"/>
        <w:autoSpaceDN w:val="0"/>
        <w:adjustRightInd w:val="0"/>
        <w:rPr>
          <w:ins w:id="298" w:author="Kenneth Kon" w:date="2015-03-27T12:44:00Z"/>
          <w:i/>
          <w:iCs/>
        </w:rPr>
      </w:pPr>
      <w:ins w:id="299" w:author="Kenneth Kon" w:date="2015-03-27T12:44:00Z">
        <w:r w:rsidRPr="006E078E">
          <w:rPr>
            <w:i/>
            <w:iCs/>
          </w:rPr>
          <w:t>Pre-condition:</w:t>
        </w:r>
      </w:ins>
    </w:p>
    <w:p w:rsidR="000B3422" w:rsidRDefault="00EB5433" w:rsidP="003E6A38">
      <w:pPr>
        <w:pStyle w:val="ListParagraph"/>
        <w:numPr>
          <w:ilvl w:val="0"/>
          <w:numId w:val="76"/>
        </w:numPr>
        <w:autoSpaceDE w:val="0"/>
        <w:autoSpaceDN w:val="0"/>
        <w:adjustRightInd w:val="0"/>
        <w:spacing w:after="200" w:line="276" w:lineRule="auto"/>
        <w:rPr>
          <w:ins w:id="300" w:author="Kenneth Kon" w:date="2015-03-27T12:44:00Z"/>
        </w:rPr>
      </w:pPr>
      <w:ins w:id="301" w:author="Kenneth Kon" w:date="2015-04-02T14:04:00Z">
        <w:r>
          <w:t>Admin/Visitor</w:t>
        </w:r>
      </w:ins>
      <w:ins w:id="302" w:author="Kenneth Kon" w:date="2015-03-27T12:44:00Z">
        <w:r>
          <w:t xml:space="preserve"> is logged in. </w:t>
        </w:r>
      </w:ins>
      <w:ins w:id="303" w:author="Kenneth Kon" w:date="2015-04-02T14:04:00Z">
        <w:r>
          <w:t>Admin/</w:t>
        </w:r>
      </w:ins>
      <w:ins w:id="304" w:author="Kenneth Kon" w:date="2015-03-27T12:44:00Z">
        <w:r>
          <w:t>Visitor</w:t>
        </w:r>
        <w:r w:rsidR="000B3422">
          <w:t xml:space="preserve"> have already queued up to a ride.</w:t>
        </w:r>
      </w:ins>
    </w:p>
    <w:p w:rsidR="000B3422" w:rsidRPr="006E078E" w:rsidRDefault="000B3422" w:rsidP="000B3422">
      <w:pPr>
        <w:pStyle w:val="ListParagraph"/>
        <w:autoSpaceDE w:val="0"/>
        <w:autoSpaceDN w:val="0"/>
        <w:adjustRightInd w:val="0"/>
        <w:rPr>
          <w:ins w:id="305" w:author="Kenneth Kon" w:date="2015-03-27T12:44:00Z"/>
        </w:rPr>
      </w:pPr>
    </w:p>
    <w:p w:rsidR="000B3422" w:rsidRPr="006E078E" w:rsidRDefault="000B3422" w:rsidP="000B3422">
      <w:pPr>
        <w:autoSpaceDE w:val="0"/>
        <w:autoSpaceDN w:val="0"/>
        <w:adjustRightInd w:val="0"/>
        <w:rPr>
          <w:ins w:id="306" w:author="Kenneth Kon" w:date="2015-03-27T12:44:00Z"/>
          <w:i/>
          <w:iCs/>
        </w:rPr>
      </w:pPr>
      <w:ins w:id="307"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08" w:author="Kenneth Kon" w:date="2015-03-27T12:44:00Z"/>
          <w:color w:val="1A1A1A"/>
        </w:rPr>
      </w:pPr>
      <w:ins w:id="309" w:author="Kenneth Kon" w:date="2015-03-27T12:44:00Z">
        <w:r w:rsidRPr="006E078E">
          <w:rPr>
            <w:color w:val="1A1A1A"/>
            <w:u w:val="single"/>
          </w:rPr>
          <w:t>Use case begins</w:t>
        </w:r>
        <w:r w:rsidRPr="006E078E">
          <w:rPr>
            <w:color w:val="1A1A1A"/>
          </w:rPr>
          <w:t xml:space="preserve"> </w:t>
        </w:r>
        <w:r>
          <w:rPr>
            <w:color w:val="1A1A1A"/>
          </w:rPr>
          <w:t xml:space="preserve">when </w:t>
        </w:r>
      </w:ins>
      <w:ins w:id="310" w:author="Kenneth Kon" w:date="2015-04-02T14:12:00Z">
        <w:r w:rsidR="008F2E0A">
          <w:rPr>
            <w:color w:val="1A1A1A"/>
          </w:rPr>
          <w:t>admin/</w:t>
        </w:r>
      </w:ins>
      <w:ins w:id="311" w:author="Kenneth Kon" w:date="2015-03-27T12:44:00Z">
        <w:r>
          <w:rPr>
            <w:color w:val="1A1A1A"/>
          </w:rPr>
          <w:t>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12" w:author="Kenneth Kon" w:date="2015-03-27T12:44:00Z"/>
          <w:color w:val="1A1A1A"/>
        </w:rPr>
      </w:pPr>
      <w:ins w:id="313" w:author="Kenneth Kon" w:date="2015-03-27T12:44:00Z">
        <w:r>
          <w:rPr>
            <w:color w:val="1A1A1A"/>
          </w:rPr>
          <w:t>The window will</w:t>
        </w:r>
      </w:ins>
      <w:ins w:id="314" w:author="Kenneth Kon" w:date="2015-04-02T14:11:00Z">
        <w:r w:rsidR="008F2E0A">
          <w:rPr>
            <w:color w:val="1A1A1A"/>
          </w:rPr>
          <w:t xml:space="preserve"> already populated with wha</w:t>
        </w:r>
      </w:ins>
      <w:ins w:id="315" w:author="Kenneth Kon" w:date="2015-04-02T14:12:00Z">
        <w:r w:rsidR="008F2E0A">
          <w:rPr>
            <w:color w:val="1A1A1A"/>
          </w:rPr>
          <w:t>tever ride admin/ride is queued up to</w:t>
        </w:r>
      </w:ins>
      <w:ins w:id="316" w:author="Kenneth Kon" w:date="2015-03-27T12:44:00Z">
        <w:r>
          <w:rPr>
            <w:color w:val="1A1A1A"/>
          </w:rPr>
          <w:t>.</w:t>
        </w:r>
      </w:ins>
    </w:p>
    <w:p w:rsidR="000B3422" w:rsidRDefault="000B3422" w:rsidP="003E6A38">
      <w:pPr>
        <w:pStyle w:val="ListParagraph"/>
        <w:widowControl w:val="0"/>
        <w:numPr>
          <w:ilvl w:val="0"/>
          <w:numId w:val="77"/>
        </w:numPr>
        <w:autoSpaceDE w:val="0"/>
        <w:autoSpaceDN w:val="0"/>
        <w:adjustRightInd w:val="0"/>
        <w:spacing w:after="200" w:line="276" w:lineRule="auto"/>
        <w:rPr>
          <w:ins w:id="317" w:author="Kenneth Kon" w:date="2015-03-27T12:44:00Z"/>
          <w:color w:val="1A1A1A"/>
        </w:rPr>
      </w:pPr>
      <w:ins w:id="318" w:author="Kenneth Kon" w:date="2015-03-27T12:44:00Z">
        <w:r w:rsidRPr="006E078E">
          <w:rPr>
            <w:color w:val="1A1A1A"/>
            <w:u w:val="single"/>
          </w:rPr>
          <w:t xml:space="preserve">Use case ends </w:t>
        </w:r>
        <w:r>
          <w:rPr>
            <w:color w:val="1A1A1A"/>
          </w:rPr>
          <w:t xml:space="preserve">when </w:t>
        </w:r>
      </w:ins>
      <w:ins w:id="319" w:author="Kenneth Kon" w:date="2015-04-02T14:12:00Z">
        <w:r w:rsidR="00A8446A">
          <w:rPr>
            <w:color w:val="1A1A1A"/>
          </w:rPr>
          <w:t>admin/</w:t>
        </w:r>
      </w:ins>
      <w:ins w:id="320" w:author="Kenneth Kon" w:date="2015-03-27T12:44:00Z">
        <w:r>
          <w:rPr>
            <w:color w:val="1A1A1A"/>
          </w:rPr>
          <w:t>visitor</w:t>
        </w:r>
      </w:ins>
      <w:ins w:id="321" w:author="Kenneth Kon" w:date="2015-04-02T14:12:00Z">
        <w:r w:rsidR="00A8446A">
          <w:rPr>
            <w:color w:val="1A1A1A"/>
          </w:rPr>
          <w:t xml:space="preserve"> </w:t>
        </w:r>
      </w:ins>
      <w:ins w:id="322" w:author="Kenneth Kon" w:date="2015-03-27T12:44:00Z">
        <w:r>
          <w:rPr>
            <w:color w:val="1A1A1A"/>
          </w:rPr>
          <w:t xml:space="preserve"> clicks on refresh button and the ride wait time decreases</w:t>
        </w:r>
      </w:ins>
      <w:ins w:id="323" w:author="Kenneth Kon" w:date="2015-04-02T14:13:00Z">
        <w:r w:rsidR="002640EB">
          <w:rPr>
            <w:color w:val="1A1A1A"/>
          </w:rPr>
          <w:t xml:space="preserve"> only if </w:t>
        </w:r>
        <w:r w:rsidR="000D01F3">
          <w:rPr>
            <w:color w:val="1A1A1A"/>
          </w:rPr>
          <w:t xml:space="preserve">the </w:t>
        </w:r>
        <w:r w:rsidR="002640EB">
          <w:rPr>
            <w:color w:val="1A1A1A"/>
          </w:rPr>
          <w:t xml:space="preserve">ride was </w:t>
        </w:r>
        <w:proofErr w:type="spellStart"/>
        <w:r w:rsidR="002640EB">
          <w:rPr>
            <w:color w:val="1A1A1A"/>
          </w:rPr>
          <w:t>dequeued</w:t>
        </w:r>
        <w:proofErr w:type="spellEnd"/>
        <w:r w:rsidR="002640EB">
          <w:rPr>
            <w:color w:val="1A1A1A"/>
          </w:rPr>
          <w:t xml:space="preserve"> and updated the table with new information.</w:t>
        </w:r>
      </w:ins>
    </w:p>
    <w:p w:rsidR="000B3422" w:rsidRPr="0063227B" w:rsidRDefault="000B3422" w:rsidP="000B3422">
      <w:pPr>
        <w:pStyle w:val="ListParagraph"/>
        <w:widowControl w:val="0"/>
        <w:autoSpaceDE w:val="0"/>
        <w:autoSpaceDN w:val="0"/>
        <w:adjustRightInd w:val="0"/>
        <w:rPr>
          <w:ins w:id="324" w:author="Kenneth Kon" w:date="2015-03-27T12:44:00Z"/>
          <w:color w:val="1A1A1A"/>
        </w:rPr>
      </w:pPr>
    </w:p>
    <w:p w:rsidR="000B3422" w:rsidRPr="006E078E" w:rsidRDefault="000B3422" w:rsidP="000B3422">
      <w:pPr>
        <w:widowControl w:val="0"/>
        <w:autoSpaceDE w:val="0"/>
        <w:autoSpaceDN w:val="0"/>
        <w:adjustRightInd w:val="0"/>
        <w:rPr>
          <w:ins w:id="325" w:author="Kenneth Kon" w:date="2015-03-27T12:44:00Z"/>
          <w:color w:val="1A1A1A"/>
        </w:rPr>
      </w:pPr>
      <w:ins w:id="326"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27" w:author="Kenneth Kon" w:date="2015-03-27T12:44:00Z"/>
          <w:color w:val="1A1A1A"/>
        </w:rPr>
      </w:pPr>
      <w:ins w:id="328" w:author="Kenneth Kon" w:date="2015-03-27T12:44:00Z">
        <w:r>
          <w:rPr>
            <w:color w:val="1A1A1A"/>
          </w:rPr>
          <w:t>The syste</w:t>
        </w:r>
        <w:r w:rsidR="000C1066">
          <w:rPr>
            <w:color w:val="1A1A1A"/>
          </w:rPr>
          <w:t>m shall update the wait time</w:t>
        </w:r>
      </w:ins>
      <w:ins w:id="329" w:author="Kenneth Kon" w:date="2015-04-02T14:14:00Z">
        <w:r w:rsidR="000C1066">
          <w:rPr>
            <w:color w:val="1A1A1A"/>
          </w:rPr>
          <w:t xml:space="preserve"> for admin/</w:t>
        </w:r>
      </w:ins>
      <w:ins w:id="330" w:author="Kenneth Kon" w:date="2015-04-02T14:15:00Z">
        <w:r w:rsidR="00A135F7">
          <w:rPr>
            <w:color w:val="1A1A1A"/>
          </w:rPr>
          <w:t>visitor</w:t>
        </w:r>
      </w:ins>
      <w:ins w:id="331" w:author="Kenneth Kon" w:date="2015-04-02T14:14:00Z">
        <w:r w:rsidR="000C1066">
          <w:rPr>
            <w:color w:val="1A1A1A"/>
          </w:rPr>
          <w:t xml:space="preserve"> when the ride is</w:t>
        </w:r>
      </w:ins>
      <w:ins w:id="332" w:author="Kenneth Kon" w:date="2015-03-27T12:44:00Z">
        <w:r>
          <w:rPr>
            <w:color w:val="1A1A1A"/>
          </w:rPr>
          <w:t xml:space="preserve"> </w:t>
        </w:r>
        <w:proofErr w:type="spellStart"/>
        <w:r>
          <w:rPr>
            <w:color w:val="1A1A1A"/>
          </w:rPr>
          <w:t>dequeued</w:t>
        </w:r>
        <w:proofErr w:type="spellEnd"/>
        <w:r>
          <w:rPr>
            <w:color w:val="1A1A1A"/>
          </w:rPr>
          <w:t>.</w:t>
        </w:r>
      </w:ins>
    </w:p>
    <w:p w:rsidR="000B3422" w:rsidRDefault="000B3422" w:rsidP="000C67D1">
      <w:pPr>
        <w:pStyle w:val="ListParagraph"/>
        <w:widowControl w:val="0"/>
        <w:autoSpaceDE w:val="0"/>
        <w:autoSpaceDN w:val="0"/>
        <w:adjustRightInd w:val="0"/>
        <w:spacing w:after="200" w:line="276" w:lineRule="auto"/>
        <w:rPr>
          <w:ins w:id="333" w:author="Kenneth Kon" w:date="2015-03-27T12:44:00Z"/>
          <w:color w:val="1A1A1A"/>
        </w:rPr>
        <w:pPrChange w:id="334" w:author="Kenneth Kon" w:date="2015-04-02T14:14:00Z">
          <w:pPr>
            <w:pStyle w:val="ListParagraph"/>
            <w:widowControl w:val="0"/>
            <w:numPr>
              <w:numId w:val="78"/>
            </w:numPr>
            <w:autoSpaceDE w:val="0"/>
            <w:autoSpaceDN w:val="0"/>
            <w:adjustRightInd w:val="0"/>
            <w:spacing w:after="200" w:line="276" w:lineRule="auto"/>
            <w:ind w:hanging="360"/>
          </w:pPr>
        </w:pPrChange>
      </w:pPr>
      <w:ins w:id="335" w:author="Kenneth Kon" w:date="2015-03-27T12:44:00Z">
        <w:r>
          <w:rPr>
            <w:color w:val="1A1A1A"/>
          </w:rPr>
          <w:t xml:space="preserve"> </w:t>
        </w:r>
      </w:ins>
    </w:p>
    <w:p w:rsidR="000B3422" w:rsidRPr="002E0805" w:rsidRDefault="000B3422" w:rsidP="000B3422">
      <w:pPr>
        <w:pStyle w:val="ListParagraph"/>
        <w:widowControl w:val="0"/>
        <w:autoSpaceDE w:val="0"/>
        <w:autoSpaceDN w:val="0"/>
        <w:adjustRightInd w:val="0"/>
        <w:rPr>
          <w:ins w:id="336" w:author="Kenneth Kon" w:date="2015-03-27T12:44:00Z"/>
          <w:color w:val="1A1A1A"/>
        </w:rPr>
      </w:pPr>
    </w:p>
    <w:p w:rsidR="000B3422" w:rsidRPr="00751CA7" w:rsidRDefault="000B3422" w:rsidP="000B3422">
      <w:pPr>
        <w:widowControl w:val="0"/>
        <w:autoSpaceDE w:val="0"/>
        <w:autoSpaceDN w:val="0"/>
        <w:adjustRightInd w:val="0"/>
        <w:rPr>
          <w:ins w:id="337" w:author="Kenneth Kon" w:date="2015-03-27T12:44:00Z"/>
          <w:color w:val="1A1A1A"/>
        </w:rPr>
      </w:pPr>
      <w:ins w:id="338" w:author="Kenneth Kon" w:date="2015-03-27T12:44:00Z">
        <w:r w:rsidRPr="006E078E">
          <w:rPr>
            <w:i/>
            <w:iCs/>
            <w:color w:val="1A1A1A"/>
          </w:rPr>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39" w:author="Kenneth Kon" w:date="2015-03-27T12:44:00Z"/>
        </w:rPr>
      </w:pPr>
      <w:ins w:id="340" w:author="Kenneth Kon" w:date="2015-03-27T12:44:00Z">
        <w:r>
          <w:t xml:space="preserve">In Step 3 the </w:t>
        </w:r>
      </w:ins>
      <w:ins w:id="341" w:author="Kenneth Kon" w:date="2015-04-02T14:15:00Z">
        <w:r w:rsidR="00A135F7">
          <w:t>admin/</w:t>
        </w:r>
      </w:ins>
      <w:ins w:id="342" w:author="Kenneth Kon" w:date="2015-03-27T12:44:00Z">
        <w:r>
          <w:t>visitor does not click the refresh button and wait time does not get updated.</w:t>
        </w:r>
      </w:ins>
    </w:p>
    <w:p w:rsidR="000B3422" w:rsidRPr="00172918" w:rsidRDefault="000B3422" w:rsidP="000B3422">
      <w:pPr>
        <w:pStyle w:val="ListParagraph"/>
        <w:autoSpaceDE w:val="0"/>
        <w:autoSpaceDN w:val="0"/>
        <w:adjustRightInd w:val="0"/>
        <w:rPr>
          <w:ins w:id="343" w:author="Kenneth Kon" w:date="2015-03-27T12:44:00Z"/>
        </w:rPr>
      </w:pPr>
    </w:p>
    <w:p w:rsidR="000B3422" w:rsidRPr="006E078E" w:rsidRDefault="000B3422" w:rsidP="000B3422">
      <w:pPr>
        <w:widowControl w:val="0"/>
        <w:autoSpaceDE w:val="0"/>
        <w:autoSpaceDN w:val="0"/>
        <w:adjustRightInd w:val="0"/>
        <w:rPr>
          <w:ins w:id="344" w:author="Kenneth Kon" w:date="2015-03-27T12:44:00Z"/>
          <w:color w:val="1A1A1A"/>
        </w:rPr>
      </w:pPr>
      <w:ins w:id="345"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46" w:author="Kenneth Kon" w:date="2015-03-27T12:44:00Z"/>
          <w:color w:val="1A1A1A"/>
        </w:rPr>
      </w:pPr>
      <w:ins w:id="347" w:author="Kenneth Kon" w:date="2015-03-27T12:44:00Z">
        <w:r>
          <w:rPr>
            <w:color w:val="1A1A1A"/>
          </w:rPr>
          <w:t>The system could not</w:t>
        </w:r>
      </w:ins>
      <w:ins w:id="348" w:author="Kenneth Kon" w:date="2015-04-02T13:58:00Z">
        <w:r w:rsidR="00E92413">
          <w:rPr>
            <w:color w:val="1A1A1A"/>
          </w:rPr>
          <w:t xml:space="preserve"> find the</w:t>
        </w:r>
      </w:ins>
      <w:ins w:id="349" w:author="Kenneth Kon" w:date="2015-03-27T12:44:00Z">
        <w:r>
          <w:rPr>
            <w:color w:val="1A1A1A"/>
          </w:rPr>
          <w:t xml:space="preserve"> </w:t>
        </w:r>
      </w:ins>
      <w:ins w:id="350" w:author="Kenneth Kon" w:date="2015-04-02T13:58:00Z">
        <w:r w:rsidR="00C95C39">
          <w:rPr>
            <w:color w:val="1A1A1A"/>
          </w:rPr>
          <w:t>dynami</w:t>
        </w:r>
        <w:r w:rsidR="00E92413">
          <w:rPr>
            <w:color w:val="1A1A1A"/>
          </w:rPr>
          <w:t>c</w:t>
        </w:r>
      </w:ins>
      <w:ins w:id="351" w:author="Kenneth Kon" w:date="2015-03-27T12:44:00Z">
        <w:r>
          <w:rPr>
            <w:color w:val="1A1A1A"/>
          </w:rPr>
          <w:t xml:space="preserve">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52" w:author="Kenneth Kon" w:date="2015-03-27T12:44:00Z"/>
          <w:color w:val="1A1A1A"/>
        </w:rPr>
      </w:pPr>
      <w:ins w:id="353" w:author="Kenneth Kon" w:date="2015-03-27T12:44:00Z">
        <w:r>
          <w:rPr>
            <w:color w:val="1A1A1A"/>
          </w:rPr>
          <w:t xml:space="preserve">The system could not find visitor queued </w:t>
        </w:r>
      </w:ins>
      <w:ins w:id="354" w:author="Kenneth Kon" w:date="2015-04-02T13:59:00Z">
        <w:r w:rsidR="00387233">
          <w:rPr>
            <w:color w:val="1A1A1A"/>
          </w:rPr>
          <w:t xml:space="preserve">to any </w:t>
        </w:r>
      </w:ins>
      <w:ins w:id="355" w:author="Kenneth Kon" w:date="2015-03-27T12:44:00Z">
        <w:r>
          <w:rPr>
            <w:color w:val="1A1A1A"/>
          </w:rPr>
          <w:t>record</w:t>
        </w:r>
      </w:ins>
      <w:ins w:id="356" w:author="Kenneth Kon" w:date="2015-04-02T13:59:00Z">
        <w:r w:rsidR="00387233">
          <w:rPr>
            <w:color w:val="1A1A1A"/>
          </w:rPr>
          <w:t>s</w:t>
        </w:r>
      </w:ins>
      <w:ins w:id="357" w:author="Kenneth Kon" w:date="2015-03-27T12:44:00Z">
        <w:r>
          <w:rPr>
            <w:color w:val="1A1A1A"/>
          </w:rPr>
          <w:t>.</w:t>
        </w:r>
      </w:ins>
    </w:p>
    <w:p w:rsidR="000B3422" w:rsidRPr="0063227B" w:rsidRDefault="000B3422" w:rsidP="000B3422">
      <w:pPr>
        <w:pStyle w:val="ListParagraph"/>
        <w:widowControl w:val="0"/>
        <w:autoSpaceDE w:val="0"/>
        <w:autoSpaceDN w:val="0"/>
        <w:adjustRightInd w:val="0"/>
        <w:rPr>
          <w:ins w:id="358" w:author="Kenneth Kon" w:date="2015-03-27T12:44:00Z"/>
          <w:color w:val="1A1A1A"/>
        </w:rPr>
      </w:pPr>
    </w:p>
    <w:p w:rsidR="000B3422" w:rsidRPr="006E078E" w:rsidRDefault="000B3422" w:rsidP="000B3422">
      <w:pPr>
        <w:widowControl w:val="0"/>
        <w:autoSpaceDE w:val="0"/>
        <w:autoSpaceDN w:val="0"/>
        <w:adjustRightInd w:val="0"/>
        <w:rPr>
          <w:ins w:id="359" w:author="Kenneth Kon" w:date="2015-03-27T12:44:00Z"/>
          <w:color w:val="1A1A1A"/>
        </w:rPr>
      </w:pPr>
      <w:ins w:id="360"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61" w:author="Kenneth Kon" w:date="2015-03-27T12:44:00Z"/>
          <w:color w:val="1A1A1A"/>
        </w:rPr>
      </w:pPr>
      <w:ins w:id="362" w:author="Kenneth Kon" w:date="2015-03-27T12:44:00Z">
        <w:r w:rsidRPr="006E078E">
          <w:rPr>
            <w:b/>
            <w:bCs/>
            <w:color w:val="1A1A1A"/>
          </w:rPr>
          <w:t>Special Requirements:</w:t>
        </w:r>
      </w:ins>
    </w:p>
    <w:p w:rsidR="000B3422" w:rsidRPr="006E078E" w:rsidRDefault="000B3422" w:rsidP="000B3422">
      <w:pPr>
        <w:pStyle w:val="Standard"/>
        <w:numPr>
          <w:ilvl w:val="0"/>
          <w:numId w:val="2"/>
        </w:numPr>
        <w:ind w:left="720"/>
        <w:rPr>
          <w:ins w:id="363" w:author="Kenneth Kon" w:date="2015-03-27T12:44:00Z"/>
          <w:rFonts w:ascii="Times New Roman" w:hAnsi="Times New Roman" w:cs="Times New Roman"/>
        </w:rPr>
      </w:pPr>
      <w:ins w:id="364"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65" w:author="Kenneth Kon" w:date="2015-03-27T12:44:00Z"/>
          <w:rFonts w:ascii="Times New Roman" w:hAnsi="Times New Roman" w:cs="Times New Roman"/>
        </w:rPr>
      </w:pPr>
      <w:ins w:id="366"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67" w:author="Kenneth Kon" w:date="2015-03-27T12:44:00Z"/>
        </w:rPr>
      </w:pPr>
      <w:ins w:id="368"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69" w:author="Kenneth Kon" w:date="2015-03-27T12:44:00Z"/>
          <w:rFonts w:ascii="Times New Roman" w:hAnsi="Times New Roman" w:cs="Times New Roman"/>
        </w:rPr>
      </w:pPr>
      <w:ins w:id="370"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Pr="0081361F" w:rsidRDefault="000B3422" w:rsidP="000B3422">
      <w:pPr>
        <w:pStyle w:val="ListParagraph"/>
        <w:autoSpaceDE w:val="0"/>
        <w:autoSpaceDN w:val="0"/>
        <w:adjustRightInd w:val="0"/>
        <w:ind w:left="360"/>
        <w:rPr>
          <w:ins w:id="371" w:author="Kenneth Kon" w:date="2015-03-27T12:44:00Z"/>
          <w:b/>
          <w:bCs/>
        </w:rPr>
      </w:pPr>
      <w:ins w:id="372" w:author="Kenneth Kon" w:date="2015-03-27T12:44:00Z">
        <w:r w:rsidRPr="0081361F">
          <w:rPr>
            <w:b/>
            <w:bCs/>
          </w:rPr>
          <w:t>***********************************************************************</w:t>
        </w:r>
      </w:ins>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373" w:author="Kenneth Kon" w:date="2015-03-10T15:51:00Z"/>
        </w:rPr>
      </w:pPr>
      <w:moveFromRangeStart w:id="374" w:author="Kenneth Kon" w:date="2015-03-10T15:50:00Z" w:name="move413765982"/>
      <w:moveFrom w:id="375" w:author="Kenneth Kon" w:date="2015-03-10T15:50:00Z">
        <w:r w:rsidDel="001000C6">
          <w:t>Class Diagram</w:t>
        </w:r>
      </w:moveFrom>
    </w:p>
    <w:p w:rsidR="001000C6" w:rsidRPr="00281538" w:rsidDel="001000C6" w:rsidRDefault="004B690D" w:rsidP="00EE22E9">
      <w:pPr>
        <w:pStyle w:val="NoSpacing"/>
      </w:pPr>
      <w:ins w:id="376" w:author="Kenneth Kon" w:date="2015-04-02T14:06:00Z">
        <w:r w:rsidRPr="004B690D">
          <w:lastRenderedPageBreak/>
          <w:drawing>
            <wp:inline distT="0" distB="0" distL="0" distR="0">
              <wp:extent cx="5943600" cy="3371215"/>
              <wp:effectExtent l="19050" t="0" r="0" b="0"/>
              <wp:docPr id="6"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8"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p>
    <w:moveFromRangeEnd w:id="374"/>
    <w:p w:rsidR="00281538" w:rsidRDefault="00281538" w:rsidP="00281538">
      <w:pPr>
        <w:rPr>
          <w:ins w:id="377"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378" w:author="Kenneth Kon" w:date="2015-03-10T15:50:00Z" w:name="move413765982"/>
      <w:moveTo w:id="379" w:author="Kenneth Kon" w:date="2015-03-10T15:50:00Z">
        <w:r>
          <w:t>Class Diagram</w:t>
        </w:r>
      </w:moveTo>
    </w:p>
    <w:moveToRangeEnd w:id="378"/>
    <w:p w:rsidR="00C21B4C" w:rsidRDefault="00C21B4C" w:rsidP="00281538">
      <w:pPr>
        <w:rPr>
          <w:ins w:id="380"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381"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lastRenderedPageBreak/>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382"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B15A49" w:rsidP="00EE22E9">
      <w:pPr>
        <w:pStyle w:val="Heading2"/>
        <w:rPr>
          <w:del w:id="383" w:author="Kenneth Kon" w:date="2015-03-16T11:33:00Z"/>
          <w:rFonts w:ascii="Times New Roman" w:hAnsi="Times New Roman"/>
          <w:color w:val="auto"/>
          <w:sz w:val="24"/>
          <w:szCs w:val="24"/>
          <w:u w:val="single"/>
        </w:rPr>
      </w:pPr>
      <w:ins w:id="384" w:author="Kenneth Kon" w:date="2015-03-16T11:33:00Z">
        <w:r>
          <w:rPr>
            <w:rFonts w:ascii="Times New Roman" w:hAnsi="Times New Roman"/>
            <w:noProof/>
            <w:color w:val="auto"/>
            <w:sz w:val="24"/>
            <w:szCs w:val="24"/>
            <w:u w:val="single"/>
            <w:rPrChange w:id="385">
              <w:rPr>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del w:id="386"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B15A49" w:rsidP="00EE22E9">
      <w:pPr>
        <w:pStyle w:val="Heading2"/>
        <w:ind w:left="-1260"/>
        <w:rPr>
          <w:del w:id="387" w:author="Kenneth Kon" w:date="2015-03-16T11:33:00Z"/>
        </w:rPr>
      </w:pPr>
      <w:del w:id="388"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4"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389" w:author="Kenneth Kon" w:date="2015-03-16T11:33:00Z"/>
        </w:rPr>
      </w:pPr>
      <w:del w:id="390"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391" w:author="Kenneth Kon" w:date="2015-03-10T15:46:00Z"/>
          <w:rFonts w:ascii="Times New Roman" w:hAnsi="Times New Roman"/>
          <w:color w:val="auto"/>
          <w:sz w:val="24"/>
          <w:szCs w:val="24"/>
          <w:u w:val="single"/>
        </w:rPr>
      </w:pPr>
      <w:del w:id="392"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B15A49" w:rsidP="00B71C45">
      <w:pPr>
        <w:pStyle w:val="normal0"/>
        <w:rPr>
          <w:ins w:id="393" w:author="Kenneth Kon" w:date="2015-03-10T15:46:00Z"/>
          <w:b/>
        </w:rPr>
      </w:pPr>
      <w:del w:id="394"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395" w:author="Kenneth Kon" w:date="2015-03-10T15:45:00Z"/>
        </w:rPr>
      </w:pPr>
      <w:ins w:id="396"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397" w:author="Kenneth Kon" w:date="2015-03-10T15:45:00Z"/>
        </w:rPr>
      </w:pPr>
      <w:ins w:id="398" w:author="Kenneth Kon" w:date="2015-03-10T15:45:00Z">
        <w:r>
          <w:rPr>
            <w:b/>
          </w:rPr>
          <w:lastRenderedPageBreak/>
          <w:t xml:space="preserve"> </w:t>
        </w:r>
        <w:r w:rsidR="00B15A49">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399" w:author="Kenneth Kon" w:date="2015-03-10T15:45:00Z"/>
        </w:rPr>
      </w:pPr>
    </w:p>
    <w:p w:rsidR="00B71C45" w:rsidRDefault="00B71C45" w:rsidP="00B71C45">
      <w:pPr>
        <w:pStyle w:val="normal0"/>
        <w:rPr>
          <w:ins w:id="400" w:author="Kenneth Kon" w:date="2015-03-10T15:45:00Z"/>
        </w:rPr>
      </w:pPr>
    </w:p>
    <w:p w:rsidR="00B71C45" w:rsidRDefault="00B71C45" w:rsidP="00B71C45">
      <w:pPr>
        <w:pStyle w:val="normal0"/>
        <w:rPr>
          <w:ins w:id="401" w:author="Kenneth Kon" w:date="2015-03-10T15:45:00Z"/>
        </w:rPr>
      </w:pPr>
    </w:p>
    <w:p w:rsidR="00B71C45" w:rsidRDefault="00B71C45" w:rsidP="00B71C45">
      <w:pPr>
        <w:pStyle w:val="normal0"/>
        <w:rPr>
          <w:ins w:id="402" w:author="Kenneth Kon" w:date="2015-03-10T15:46:00Z"/>
        </w:rPr>
      </w:pPr>
    </w:p>
    <w:p w:rsidR="005748B8" w:rsidRDefault="005748B8" w:rsidP="00B71C45">
      <w:pPr>
        <w:pStyle w:val="normal0"/>
        <w:rPr>
          <w:ins w:id="403" w:author="Kenneth Kon" w:date="2015-03-10T15:46:00Z"/>
        </w:rPr>
      </w:pPr>
    </w:p>
    <w:p w:rsidR="005748B8" w:rsidRDefault="005748B8" w:rsidP="00B71C45">
      <w:pPr>
        <w:pStyle w:val="normal0"/>
        <w:rPr>
          <w:ins w:id="404" w:author="Kenneth Kon" w:date="2015-03-10T15:46:00Z"/>
        </w:rPr>
      </w:pPr>
    </w:p>
    <w:p w:rsidR="005748B8" w:rsidRDefault="005748B8" w:rsidP="00B71C45">
      <w:pPr>
        <w:pStyle w:val="normal0"/>
        <w:rPr>
          <w:ins w:id="405" w:author="Kenneth Kon" w:date="2015-03-10T15:46:00Z"/>
        </w:rPr>
      </w:pPr>
    </w:p>
    <w:p w:rsidR="005748B8" w:rsidRDefault="005748B8" w:rsidP="00B71C45">
      <w:pPr>
        <w:pStyle w:val="normal0"/>
        <w:rPr>
          <w:ins w:id="406" w:author="Kenneth Kon" w:date="2015-03-10T15:46:00Z"/>
        </w:rPr>
      </w:pPr>
    </w:p>
    <w:p w:rsidR="005748B8" w:rsidRDefault="005748B8" w:rsidP="00B71C45">
      <w:pPr>
        <w:pStyle w:val="normal0"/>
        <w:rPr>
          <w:ins w:id="407" w:author="Kenneth Kon" w:date="2015-03-10T15:46:00Z"/>
        </w:rPr>
      </w:pPr>
    </w:p>
    <w:p w:rsidR="005748B8" w:rsidRDefault="005748B8" w:rsidP="00B71C45">
      <w:pPr>
        <w:pStyle w:val="normal0"/>
        <w:rPr>
          <w:ins w:id="408" w:author="Kenneth Kon" w:date="2015-03-10T15:46:00Z"/>
        </w:rPr>
      </w:pPr>
    </w:p>
    <w:p w:rsidR="005748B8" w:rsidRDefault="005748B8" w:rsidP="00B71C45">
      <w:pPr>
        <w:pStyle w:val="normal0"/>
        <w:rPr>
          <w:ins w:id="409" w:author="Kenneth Kon" w:date="2015-03-10T15:46:00Z"/>
        </w:rPr>
      </w:pPr>
    </w:p>
    <w:p w:rsidR="005748B8" w:rsidRDefault="005748B8" w:rsidP="00B71C45">
      <w:pPr>
        <w:pStyle w:val="normal0"/>
        <w:rPr>
          <w:ins w:id="410" w:author="Kenneth Kon" w:date="2015-03-10T15:46:00Z"/>
        </w:rPr>
      </w:pPr>
    </w:p>
    <w:p w:rsidR="005748B8" w:rsidRDefault="005748B8" w:rsidP="00B71C45">
      <w:pPr>
        <w:pStyle w:val="normal0"/>
        <w:rPr>
          <w:ins w:id="411" w:author="Kenneth Kon" w:date="2015-03-10T15:46:00Z"/>
        </w:rPr>
      </w:pPr>
    </w:p>
    <w:p w:rsidR="005748B8" w:rsidRDefault="005748B8" w:rsidP="00B71C45">
      <w:pPr>
        <w:pStyle w:val="normal0"/>
        <w:rPr>
          <w:ins w:id="412" w:author="Kenneth Kon" w:date="2015-03-10T15:46:00Z"/>
        </w:rPr>
      </w:pPr>
    </w:p>
    <w:p w:rsidR="005748B8" w:rsidRDefault="005748B8" w:rsidP="00B71C45">
      <w:pPr>
        <w:pStyle w:val="normal0"/>
        <w:rPr>
          <w:ins w:id="413" w:author="Kenneth Kon" w:date="2015-03-10T15:45:00Z"/>
        </w:rPr>
      </w:pPr>
    </w:p>
    <w:p w:rsidR="00B71C45" w:rsidRDefault="00B71C45" w:rsidP="00B71C45">
      <w:pPr>
        <w:pStyle w:val="normal0"/>
        <w:rPr>
          <w:ins w:id="414" w:author="Kenneth Kon" w:date="2015-03-10T15:45:00Z"/>
        </w:rPr>
      </w:pPr>
    </w:p>
    <w:p w:rsidR="00B71C45" w:rsidRDefault="00B71C45" w:rsidP="00B71C45">
      <w:pPr>
        <w:pStyle w:val="normal0"/>
        <w:rPr>
          <w:ins w:id="415" w:author="Kenneth Kon" w:date="2015-03-10T15:45:00Z"/>
        </w:rPr>
      </w:pPr>
    </w:p>
    <w:p w:rsidR="00B71C45" w:rsidRDefault="00B71C45" w:rsidP="00B71C45">
      <w:pPr>
        <w:pStyle w:val="normal0"/>
        <w:rPr>
          <w:ins w:id="416" w:author="Kenneth Kon" w:date="2015-03-10T15:45:00Z"/>
        </w:rPr>
      </w:pPr>
      <w:ins w:id="417" w:author="Kenneth Kon" w:date="2015-03-10T15:45:00Z">
        <w:r>
          <w:rPr>
            <w:b/>
          </w:rPr>
          <w:lastRenderedPageBreak/>
          <w:t xml:space="preserve">VQ18 – </w:t>
        </w:r>
      </w:ins>
      <w:ins w:id="418" w:author="Kenneth Kon" w:date="2015-03-13T14:46:00Z">
        <w:r w:rsidR="00CF7832">
          <w:rPr>
            <w:b/>
          </w:rPr>
          <w:t>Simulate Add Ride</w:t>
        </w:r>
      </w:ins>
    </w:p>
    <w:p w:rsidR="00B71C45" w:rsidRDefault="00037DD5" w:rsidP="00B71C45">
      <w:pPr>
        <w:pStyle w:val="normal0"/>
        <w:rPr>
          <w:ins w:id="419"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420" w:author="Kenneth Kon" w:date="2015-03-10T15:45:00Z"/>
        </w:rPr>
      </w:pPr>
    </w:p>
    <w:p w:rsidR="00B71C45" w:rsidRDefault="00B71C45" w:rsidP="00B71C45">
      <w:pPr>
        <w:pStyle w:val="normal0"/>
        <w:rPr>
          <w:ins w:id="421" w:author="Kenneth Kon" w:date="2015-03-10T15:45:00Z"/>
        </w:rPr>
      </w:pPr>
    </w:p>
    <w:p w:rsidR="00B71C45" w:rsidRDefault="00B71C45" w:rsidP="00B71C45">
      <w:pPr>
        <w:pStyle w:val="normal0"/>
        <w:rPr>
          <w:ins w:id="422" w:author="Kenneth Kon" w:date="2015-03-10T15:45:00Z"/>
        </w:rPr>
      </w:pPr>
    </w:p>
    <w:p w:rsidR="00B71C45" w:rsidRDefault="00B71C45" w:rsidP="00B71C45">
      <w:pPr>
        <w:pStyle w:val="normal0"/>
        <w:rPr>
          <w:ins w:id="423" w:author="Kenneth Kon" w:date="2015-03-10T15:45:00Z"/>
        </w:rPr>
      </w:pPr>
    </w:p>
    <w:p w:rsidR="00B71C45" w:rsidRDefault="00B71C45" w:rsidP="00B71C45">
      <w:pPr>
        <w:pStyle w:val="normal0"/>
        <w:rPr>
          <w:ins w:id="424" w:author="Kenneth Kon" w:date="2015-03-10T15:45:00Z"/>
        </w:rPr>
      </w:pPr>
    </w:p>
    <w:p w:rsidR="00B71C45" w:rsidRDefault="00B71C45" w:rsidP="00B71C45">
      <w:pPr>
        <w:pStyle w:val="normal0"/>
        <w:rPr>
          <w:ins w:id="425" w:author="Kenneth Kon" w:date="2015-03-10T15:45:00Z"/>
        </w:rPr>
      </w:pPr>
    </w:p>
    <w:p w:rsidR="00B71C45" w:rsidRDefault="00B71C45" w:rsidP="00B71C45">
      <w:pPr>
        <w:pStyle w:val="normal0"/>
        <w:rPr>
          <w:ins w:id="426" w:author="Kenneth Kon" w:date="2015-03-10T15:45:00Z"/>
        </w:rPr>
      </w:pPr>
    </w:p>
    <w:p w:rsidR="00B71C45" w:rsidRDefault="00B71C45" w:rsidP="00B71C45">
      <w:pPr>
        <w:pStyle w:val="normal0"/>
        <w:rPr>
          <w:ins w:id="427" w:author="Kenneth Kon" w:date="2015-03-10T15:45:00Z"/>
        </w:rPr>
      </w:pPr>
    </w:p>
    <w:p w:rsidR="00B71C45" w:rsidRDefault="00B71C45" w:rsidP="00B71C45">
      <w:pPr>
        <w:pStyle w:val="normal0"/>
        <w:rPr>
          <w:ins w:id="428" w:author="Kenneth Kon" w:date="2015-03-10T15:45:00Z"/>
        </w:rPr>
      </w:pPr>
    </w:p>
    <w:p w:rsidR="00B71C45" w:rsidRDefault="00B71C45" w:rsidP="00B71C45">
      <w:pPr>
        <w:pStyle w:val="normal0"/>
        <w:rPr>
          <w:ins w:id="429" w:author="Kenneth Kon" w:date="2015-03-10T15:45:00Z"/>
        </w:rPr>
      </w:pPr>
    </w:p>
    <w:p w:rsidR="00B71C45" w:rsidRDefault="00B71C45" w:rsidP="00B71C45">
      <w:pPr>
        <w:pStyle w:val="normal0"/>
        <w:rPr>
          <w:ins w:id="430" w:author="Kenneth Kon" w:date="2015-03-10T15:45:00Z"/>
        </w:rPr>
      </w:pPr>
    </w:p>
    <w:p w:rsidR="00B71C45" w:rsidRDefault="00B71C45" w:rsidP="00B71C45">
      <w:pPr>
        <w:pStyle w:val="normal0"/>
        <w:rPr>
          <w:ins w:id="431" w:author="Kenneth Kon" w:date="2015-03-10T15:45:00Z"/>
        </w:rPr>
      </w:pPr>
      <w:ins w:id="432" w:author="Kenneth Kon" w:date="2015-03-10T15:45:00Z">
        <w:r>
          <w:rPr>
            <w:b/>
          </w:rPr>
          <w:t xml:space="preserve">VQ19 – Simulate </w:t>
        </w:r>
      </w:ins>
      <w:proofErr w:type="spellStart"/>
      <w:ins w:id="433" w:author="Kenneth Kon" w:date="2015-03-27T13:42:00Z">
        <w:r w:rsidR="001431DB">
          <w:rPr>
            <w:b/>
          </w:rPr>
          <w:t>Dequeue</w:t>
        </w:r>
        <w:proofErr w:type="spellEnd"/>
        <w:r w:rsidR="001431DB">
          <w:rPr>
            <w:b/>
          </w:rPr>
          <w:t xml:space="preserve"> for Rides</w:t>
        </w:r>
      </w:ins>
    </w:p>
    <w:p w:rsidR="00B71C45" w:rsidRDefault="00B15A49" w:rsidP="00B71C45">
      <w:pPr>
        <w:pStyle w:val="normal0"/>
        <w:rPr>
          <w:ins w:id="434" w:author="Kenneth Kon" w:date="2015-03-10T15:45:00Z"/>
        </w:rPr>
      </w:pPr>
      <w:ins w:id="435"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7"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436" w:author="Kenneth Kon" w:date="2015-03-10T15:45:00Z"/>
        </w:rPr>
      </w:pPr>
    </w:p>
    <w:p w:rsidR="000F3537" w:rsidRDefault="005F1649" w:rsidP="000F3537">
      <w:pPr>
        <w:pStyle w:val="normal0"/>
        <w:rPr>
          <w:ins w:id="437" w:author="Kenneth Kon" w:date="2015-03-27T13:13:00Z"/>
        </w:rPr>
      </w:pPr>
      <w:ins w:id="438" w:author="Kenneth Kon" w:date="2015-03-27T13:13:00Z">
        <w:r>
          <w:rPr>
            <w:b/>
          </w:rPr>
          <w:t>VQ20 – Dynamic Find Wait Time</w:t>
        </w:r>
      </w:ins>
    </w:p>
    <w:p w:rsidR="00B71C45" w:rsidRDefault="00B15A49" w:rsidP="00B71C45">
      <w:pPr>
        <w:pStyle w:val="normal0"/>
        <w:rPr>
          <w:ins w:id="439" w:author="Kenneth Kon" w:date="2015-03-10T15:45:00Z"/>
        </w:rPr>
      </w:pPr>
      <w:ins w:id="440" w:author="Kenneth Kon" w:date="2015-04-02T14:23:00Z">
        <w:r>
          <w:rPr>
            <w:noProof/>
          </w:rPr>
          <w:lastRenderedPageBreak/>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441" w:author="Kenneth Kon" w:date="2015-03-10T15:50:00Z"/>
        </w:rPr>
      </w:pPr>
    </w:p>
    <w:p w:rsidR="00E16757" w:rsidRPr="00281538" w:rsidDel="00C21B4C" w:rsidRDefault="00E16757" w:rsidP="00281538">
      <w:pPr>
        <w:rPr>
          <w:del w:id="442"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443" w:author="Kenneth Kon" w:date="2015-03-10T15:50:00Z"/>
          <w:rFonts w:ascii="Times New Roman" w:eastAsiaTheme="majorEastAsia" w:hAnsi="Times New Roman" w:cstheme="majorBidi"/>
          <w:b/>
          <w:bCs/>
          <w:color w:val="4F81BD" w:themeColor="accent1"/>
          <w:sz w:val="26"/>
          <w:szCs w:val="26"/>
        </w:rPr>
      </w:pPr>
      <w:del w:id="444"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445"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000000" w:rsidRDefault="00BC61AE">
      <w:pPr>
        <w:pStyle w:val="NoSpacing"/>
        <w:rPr>
          <w:ins w:id="446" w:author="Kenneth Kon" w:date="2015-03-10T15:52:00Z"/>
        </w:rPr>
        <w:pPrChange w:id="447" w:author="Kenneth Kon" w:date="2015-03-10T15:52:00Z">
          <w:pPr/>
        </w:pPrChange>
      </w:pPr>
      <w:ins w:id="448" w:author="Kenneth Kon" w:date="2015-03-10T15:52:00Z">
        <w:r w:rsidRPr="00DF7FAB">
          <w:t>Class Interfaces (code) for the subsystem Login Operation:</w:t>
        </w:r>
      </w:ins>
    </w:p>
    <w:p w:rsidR="00000000" w:rsidRDefault="00B15A49">
      <w:pPr>
        <w:pStyle w:val="NoSpacing"/>
        <w:rPr>
          <w:ins w:id="449" w:author="Kenneth Kon" w:date="2015-03-10T15:52:00Z"/>
        </w:rPr>
        <w:pPrChange w:id="450" w:author="Kenneth Kon" w:date="2015-03-10T15:52:00Z">
          <w:pPr/>
        </w:pPrChange>
      </w:pPr>
    </w:p>
    <w:p w:rsidR="00000000" w:rsidRDefault="00BC61AE">
      <w:pPr>
        <w:pStyle w:val="NoSpacing"/>
        <w:rPr>
          <w:ins w:id="451" w:author="Kenneth Kon" w:date="2015-03-10T15:52:00Z"/>
          <w:rFonts w:eastAsiaTheme="minorEastAsia"/>
        </w:rPr>
        <w:pPrChange w:id="452" w:author="Kenneth Kon" w:date="2015-03-10T15:52:00Z">
          <w:pPr>
            <w:widowControl w:val="0"/>
            <w:autoSpaceDE w:val="0"/>
            <w:autoSpaceDN w:val="0"/>
            <w:adjustRightInd w:val="0"/>
          </w:pPr>
        </w:pPrChange>
      </w:pPr>
      <w:ins w:id="453"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000000" w:rsidRDefault="00B15A49">
      <w:pPr>
        <w:pStyle w:val="NoSpacing"/>
        <w:rPr>
          <w:ins w:id="454" w:author="Kenneth Kon" w:date="2015-03-10T15:52:00Z"/>
          <w:rFonts w:eastAsiaTheme="minorEastAsia"/>
        </w:rPr>
        <w:pPrChange w:id="455" w:author="Kenneth Kon" w:date="2015-03-10T15:52:00Z">
          <w:pPr>
            <w:widowControl w:val="0"/>
            <w:autoSpaceDE w:val="0"/>
            <w:autoSpaceDN w:val="0"/>
            <w:adjustRightInd w:val="0"/>
          </w:pPr>
        </w:pPrChange>
      </w:pPr>
    </w:p>
    <w:p w:rsidR="00000000" w:rsidRDefault="00BC61AE">
      <w:pPr>
        <w:pStyle w:val="NoSpacing"/>
        <w:rPr>
          <w:ins w:id="456" w:author="Kenneth Kon" w:date="2015-03-10T15:52:00Z"/>
          <w:rFonts w:eastAsiaTheme="minorEastAsia"/>
        </w:rPr>
        <w:pPrChange w:id="457" w:author="Kenneth Kon" w:date="2015-03-10T15:52:00Z">
          <w:pPr>
            <w:widowControl w:val="0"/>
            <w:autoSpaceDE w:val="0"/>
            <w:autoSpaceDN w:val="0"/>
            <w:adjustRightInd w:val="0"/>
          </w:pPr>
        </w:pPrChange>
      </w:pPr>
      <w:ins w:id="458"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00000" w:rsidRDefault="00B15A49">
      <w:pPr>
        <w:pStyle w:val="NoSpacing"/>
        <w:rPr>
          <w:ins w:id="459" w:author="Kenneth Kon" w:date="2015-03-10T15:52:00Z"/>
          <w:rFonts w:eastAsiaTheme="minorEastAsia"/>
        </w:rPr>
        <w:pPrChange w:id="460" w:author="Kenneth Kon" w:date="2015-03-10T15:52:00Z">
          <w:pPr>
            <w:widowControl w:val="0"/>
            <w:autoSpaceDE w:val="0"/>
            <w:autoSpaceDN w:val="0"/>
            <w:adjustRightInd w:val="0"/>
          </w:pPr>
        </w:pPrChange>
      </w:pPr>
    </w:p>
    <w:p w:rsidR="00000000" w:rsidRDefault="00BC61AE">
      <w:pPr>
        <w:pStyle w:val="NoSpacing"/>
        <w:rPr>
          <w:ins w:id="461" w:author="Kenneth Kon" w:date="2015-03-10T15:52:00Z"/>
          <w:rFonts w:eastAsiaTheme="minorEastAsia"/>
        </w:rPr>
        <w:pPrChange w:id="462" w:author="Kenneth Kon" w:date="2015-03-10T15:52:00Z">
          <w:pPr>
            <w:widowControl w:val="0"/>
            <w:autoSpaceDE w:val="0"/>
            <w:autoSpaceDN w:val="0"/>
            <w:adjustRightInd w:val="0"/>
          </w:pPr>
        </w:pPrChange>
      </w:pPr>
      <w:ins w:id="46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000000" w:rsidRDefault="00BC61AE">
      <w:pPr>
        <w:pStyle w:val="NoSpacing"/>
        <w:rPr>
          <w:ins w:id="464" w:author="Kenneth Kon" w:date="2015-03-10T15:52:00Z"/>
          <w:rFonts w:eastAsiaTheme="minorEastAsia"/>
        </w:rPr>
        <w:pPrChange w:id="465" w:author="Kenneth Kon" w:date="2015-03-10T15:52:00Z">
          <w:pPr>
            <w:widowControl w:val="0"/>
            <w:autoSpaceDE w:val="0"/>
            <w:autoSpaceDN w:val="0"/>
            <w:adjustRightInd w:val="0"/>
          </w:pPr>
        </w:pPrChange>
      </w:pPr>
      <w:ins w:id="466"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000000" w:rsidRDefault="00BC61AE">
      <w:pPr>
        <w:pStyle w:val="NoSpacing"/>
        <w:rPr>
          <w:ins w:id="467" w:author="Kenneth Kon" w:date="2015-03-10T15:52:00Z"/>
          <w:rFonts w:eastAsiaTheme="minorEastAsia"/>
        </w:rPr>
        <w:pPrChange w:id="468" w:author="Kenneth Kon" w:date="2015-03-10T15:52:00Z">
          <w:pPr>
            <w:widowControl w:val="0"/>
            <w:autoSpaceDE w:val="0"/>
            <w:autoSpaceDN w:val="0"/>
            <w:adjustRightInd w:val="0"/>
          </w:pPr>
        </w:pPrChange>
      </w:pPr>
      <w:ins w:id="469"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C61AE">
      <w:pPr>
        <w:pStyle w:val="NoSpacing"/>
        <w:rPr>
          <w:ins w:id="470" w:author="Kenneth Kon" w:date="2015-03-10T15:52:00Z"/>
          <w:rFonts w:eastAsiaTheme="minorEastAsia"/>
        </w:rPr>
        <w:pPrChange w:id="471" w:author="Kenneth Kon" w:date="2015-03-10T15:52:00Z">
          <w:pPr>
            <w:widowControl w:val="0"/>
            <w:autoSpaceDE w:val="0"/>
            <w:autoSpaceDN w:val="0"/>
            <w:adjustRightInd w:val="0"/>
          </w:pPr>
        </w:pPrChange>
      </w:pPr>
      <w:ins w:id="472"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00000" w:rsidRDefault="00BC61AE">
      <w:pPr>
        <w:pStyle w:val="NoSpacing"/>
        <w:rPr>
          <w:ins w:id="473" w:author="Kenneth Kon" w:date="2015-03-10T15:52:00Z"/>
          <w:rFonts w:eastAsiaTheme="minorEastAsia"/>
          <w:color w:val="000000"/>
        </w:rPr>
        <w:pPrChange w:id="474" w:author="Kenneth Kon" w:date="2015-03-10T15:52:00Z">
          <w:pPr/>
        </w:pPrChange>
      </w:pPr>
      <w:ins w:id="475" w:author="Kenneth Kon" w:date="2015-03-10T15:52:00Z">
        <w:r w:rsidRPr="00181F8B">
          <w:rPr>
            <w:rFonts w:eastAsiaTheme="minorEastAsia"/>
            <w:color w:val="000000"/>
          </w:rPr>
          <w:t>}</w:t>
        </w:r>
      </w:ins>
    </w:p>
    <w:p w:rsidR="00000000" w:rsidRDefault="00B15A49">
      <w:pPr>
        <w:pStyle w:val="NoSpacing"/>
        <w:rPr>
          <w:ins w:id="476" w:author="Kenneth Kon" w:date="2015-03-10T15:52:00Z"/>
          <w:rFonts w:eastAsiaTheme="minorEastAsia"/>
          <w:color w:val="000000"/>
        </w:rPr>
        <w:pPrChange w:id="477" w:author="Kenneth Kon" w:date="2015-03-10T15:52:00Z">
          <w:pPr/>
        </w:pPrChange>
      </w:pPr>
    </w:p>
    <w:p w:rsidR="00000000" w:rsidRDefault="00BC61AE">
      <w:pPr>
        <w:pStyle w:val="NoSpacing"/>
        <w:rPr>
          <w:ins w:id="478" w:author="Kenneth Kon" w:date="2015-03-10T15:52:00Z"/>
          <w:rFonts w:eastAsiaTheme="minorEastAsia"/>
        </w:rPr>
        <w:pPrChange w:id="479" w:author="Kenneth Kon" w:date="2015-03-10T15:52:00Z">
          <w:pPr>
            <w:widowControl w:val="0"/>
            <w:autoSpaceDE w:val="0"/>
            <w:autoSpaceDN w:val="0"/>
            <w:adjustRightInd w:val="0"/>
          </w:pPr>
        </w:pPrChange>
      </w:pPr>
      <w:ins w:id="480"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00000" w:rsidRDefault="00B15A49">
      <w:pPr>
        <w:pStyle w:val="NoSpacing"/>
        <w:rPr>
          <w:ins w:id="481" w:author="Kenneth Kon" w:date="2015-03-10T15:52:00Z"/>
          <w:rFonts w:eastAsiaTheme="minorEastAsia"/>
        </w:rPr>
        <w:pPrChange w:id="482" w:author="Kenneth Kon" w:date="2015-03-10T15:52:00Z">
          <w:pPr>
            <w:widowControl w:val="0"/>
            <w:autoSpaceDE w:val="0"/>
            <w:autoSpaceDN w:val="0"/>
            <w:adjustRightInd w:val="0"/>
          </w:pPr>
        </w:pPrChange>
      </w:pPr>
    </w:p>
    <w:p w:rsidR="00000000" w:rsidRDefault="00BC61AE">
      <w:pPr>
        <w:pStyle w:val="NoSpacing"/>
        <w:rPr>
          <w:ins w:id="483" w:author="Kenneth Kon" w:date="2015-03-10T15:52:00Z"/>
          <w:rFonts w:eastAsiaTheme="minorEastAsia"/>
        </w:rPr>
        <w:pPrChange w:id="484" w:author="Kenneth Kon" w:date="2015-03-10T15:52:00Z">
          <w:pPr>
            <w:widowControl w:val="0"/>
            <w:autoSpaceDE w:val="0"/>
            <w:autoSpaceDN w:val="0"/>
            <w:adjustRightInd w:val="0"/>
          </w:pPr>
        </w:pPrChange>
      </w:pPr>
      <w:ins w:id="485"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00000" w:rsidRDefault="00B15A49">
      <w:pPr>
        <w:pStyle w:val="NoSpacing"/>
        <w:rPr>
          <w:ins w:id="486" w:author="Kenneth Kon" w:date="2015-03-10T15:52:00Z"/>
          <w:rFonts w:eastAsiaTheme="minorEastAsia"/>
        </w:rPr>
        <w:pPrChange w:id="487" w:author="Kenneth Kon" w:date="2015-03-10T15:52:00Z">
          <w:pPr>
            <w:widowControl w:val="0"/>
            <w:autoSpaceDE w:val="0"/>
            <w:autoSpaceDN w:val="0"/>
            <w:adjustRightInd w:val="0"/>
          </w:pPr>
        </w:pPrChange>
      </w:pPr>
    </w:p>
    <w:p w:rsidR="00000000" w:rsidRDefault="00BC61AE">
      <w:pPr>
        <w:pStyle w:val="NoSpacing"/>
        <w:rPr>
          <w:ins w:id="488" w:author="Kenneth Kon" w:date="2015-03-10T15:52:00Z"/>
          <w:rFonts w:eastAsiaTheme="minorEastAsia"/>
        </w:rPr>
        <w:pPrChange w:id="489" w:author="Kenneth Kon" w:date="2015-03-10T15:52:00Z">
          <w:pPr>
            <w:widowControl w:val="0"/>
            <w:autoSpaceDE w:val="0"/>
            <w:autoSpaceDN w:val="0"/>
            <w:adjustRightInd w:val="0"/>
          </w:pPr>
        </w:pPrChange>
      </w:pPr>
      <w:ins w:id="49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000000" w:rsidRDefault="00BC61AE">
      <w:pPr>
        <w:pStyle w:val="NoSpacing"/>
        <w:rPr>
          <w:ins w:id="491" w:author="Kenneth Kon" w:date="2015-03-10T15:52:00Z"/>
          <w:rFonts w:eastAsiaTheme="minorEastAsia"/>
        </w:rPr>
        <w:pPrChange w:id="492" w:author="Kenneth Kon" w:date="2015-03-10T15:52:00Z">
          <w:pPr>
            <w:widowControl w:val="0"/>
            <w:autoSpaceDE w:val="0"/>
            <w:autoSpaceDN w:val="0"/>
            <w:adjustRightInd w:val="0"/>
          </w:pPr>
        </w:pPrChange>
      </w:pPr>
      <w:ins w:id="493"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15A49">
      <w:pPr>
        <w:pStyle w:val="NoSpacing"/>
        <w:rPr>
          <w:ins w:id="494" w:author="Kenneth Kon" w:date="2015-03-10T15:52:00Z"/>
          <w:rFonts w:eastAsiaTheme="minorEastAsia"/>
        </w:rPr>
        <w:pPrChange w:id="495" w:author="Kenneth Kon" w:date="2015-03-10T15:52:00Z">
          <w:pPr>
            <w:widowControl w:val="0"/>
            <w:autoSpaceDE w:val="0"/>
            <w:autoSpaceDN w:val="0"/>
            <w:adjustRightInd w:val="0"/>
          </w:pPr>
        </w:pPrChange>
      </w:pPr>
    </w:p>
    <w:p w:rsidR="00000000" w:rsidRDefault="00BC61AE">
      <w:pPr>
        <w:pStyle w:val="NoSpacing"/>
        <w:rPr>
          <w:ins w:id="496" w:author="Kenneth Kon" w:date="2015-03-10T15:52:00Z"/>
          <w:rFonts w:eastAsiaTheme="minorEastAsia"/>
        </w:rPr>
        <w:pPrChange w:id="497" w:author="Kenneth Kon" w:date="2015-03-10T15:52:00Z">
          <w:pPr>
            <w:widowControl w:val="0"/>
            <w:autoSpaceDE w:val="0"/>
            <w:autoSpaceDN w:val="0"/>
            <w:adjustRightInd w:val="0"/>
          </w:pPr>
        </w:pPrChange>
      </w:pPr>
      <w:ins w:id="498"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00000" w:rsidRDefault="00B15A49">
      <w:pPr>
        <w:pStyle w:val="NoSpacing"/>
        <w:rPr>
          <w:ins w:id="499" w:author="Kenneth Kon" w:date="2015-03-10T15:52:00Z"/>
          <w:rFonts w:eastAsiaTheme="minorEastAsia"/>
        </w:rPr>
        <w:pPrChange w:id="500" w:author="Kenneth Kon" w:date="2015-03-10T15:52:00Z">
          <w:pPr>
            <w:widowControl w:val="0"/>
            <w:autoSpaceDE w:val="0"/>
            <w:autoSpaceDN w:val="0"/>
            <w:adjustRightInd w:val="0"/>
          </w:pPr>
        </w:pPrChange>
      </w:pPr>
    </w:p>
    <w:p w:rsidR="00000000" w:rsidRDefault="00BC61AE">
      <w:pPr>
        <w:pStyle w:val="NoSpacing"/>
        <w:rPr>
          <w:ins w:id="501" w:author="Kenneth Kon" w:date="2015-03-10T15:52:00Z"/>
        </w:rPr>
        <w:pPrChange w:id="502" w:author="Kenneth Kon" w:date="2015-03-10T15:52:00Z">
          <w:pPr/>
        </w:pPrChange>
      </w:pPr>
      <w:ins w:id="503" w:author="Kenneth Kon" w:date="2015-03-10T15:52:00Z">
        <w:r w:rsidRPr="00181F8B">
          <w:rPr>
            <w:rFonts w:eastAsiaTheme="minorEastAsia"/>
            <w:color w:val="000000"/>
          </w:rPr>
          <w:t>}</w:t>
        </w:r>
      </w:ins>
    </w:p>
    <w:p w:rsidR="00000000" w:rsidRDefault="00BC61AE">
      <w:pPr>
        <w:pStyle w:val="NoSpacing"/>
        <w:rPr>
          <w:ins w:id="504" w:author="Kenneth Kon" w:date="2015-03-10T15:52:00Z"/>
        </w:rPr>
        <w:pPrChange w:id="505" w:author="Kenneth Kon" w:date="2015-03-10T15:52:00Z">
          <w:pPr/>
        </w:pPrChange>
      </w:pPr>
      <w:ins w:id="506" w:author="Kenneth Kon" w:date="2015-03-10T15:52:00Z">
        <w:r w:rsidRPr="00DF7FAB">
          <w:t xml:space="preserve">Class Interfaces (code) for the subsystem </w:t>
        </w:r>
        <w:r>
          <w:t>Notification API</w:t>
        </w:r>
        <w:r w:rsidRPr="00DF7FAB">
          <w:t>:</w:t>
        </w:r>
      </w:ins>
    </w:p>
    <w:p w:rsidR="00000000" w:rsidRDefault="00B15A49">
      <w:pPr>
        <w:pStyle w:val="NoSpacing"/>
        <w:rPr>
          <w:ins w:id="507" w:author="Kenneth Kon" w:date="2015-03-10T15:52:00Z"/>
        </w:rPr>
        <w:pPrChange w:id="508" w:author="Kenneth Kon" w:date="2015-03-10T15:52:00Z">
          <w:pPr/>
        </w:pPrChange>
      </w:pPr>
    </w:p>
    <w:p w:rsidR="00000000" w:rsidRDefault="00BC61AE">
      <w:pPr>
        <w:pStyle w:val="NoSpacing"/>
        <w:rPr>
          <w:ins w:id="509" w:author="Kenneth Kon" w:date="2015-03-10T15:52:00Z"/>
        </w:rPr>
        <w:pPrChange w:id="510" w:author="Kenneth Kon" w:date="2015-03-10T15:52:00Z">
          <w:pPr/>
        </w:pPrChange>
      </w:pPr>
      <w:ins w:id="511" w:author="Kenneth Kon" w:date="2015-03-10T15:52:00Z">
        <w:r>
          <w:t xml:space="preserve">package </w:t>
        </w:r>
        <w:proofErr w:type="spellStart"/>
        <w:r>
          <w:t>com.virtual.queue.service</w:t>
        </w:r>
        <w:proofErr w:type="spellEnd"/>
        <w:r>
          <w:t>;</w:t>
        </w:r>
      </w:ins>
    </w:p>
    <w:p w:rsidR="00000000" w:rsidRDefault="00B15A49">
      <w:pPr>
        <w:pStyle w:val="NoSpacing"/>
        <w:rPr>
          <w:ins w:id="512" w:author="Kenneth Kon" w:date="2015-03-10T15:52:00Z"/>
        </w:rPr>
        <w:pPrChange w:id="513" w:author="Kenneth Kon" w:date="2015-03-10T15:52:00Z">
          <w:pPr/>
        </w:pPrChange>
      </w:pPr>
    </w:p>
    <w:p w:rsidR="00000000" w:rsidRDefault="00BC61AE">
      <w:pPr>
        <w:pStyle w:val="NoSpacing"/>
        <w:rPr>
          <w:ins w:id="514" w:author="Kenneth Kon" w:date="2015-03-10T15:52:00Z"/>
        </w:rPr>
        <w:pPrChange w:id="515" w:author="Kenneth Kon" w:date="2015-03-10T15:52:00Z">
          <w:pPr/>
        </w:pPrChange>
      </w:pPr>
      <w:ins w:id="516" w:author="Kenneth Kon" w:date="2015-03-10T15:52:00Z">
        <w:r>
          <w:t xml:space="preserve">import </w:t>
        </w:r>
        <w:proofErr w:type="spellStart"/>
        <w:r>
          <w:t>java.util.List</w:t>
        </w:r>
        <w:proofErr w:type="spellEnd"/>
        <w:r>
          <w:t>;</w:t>
        </w:r>
      </w:ins>
    </w:p>
    <w:p w:rsidR="00000000" w:rsidRDefault="00B15A49">
      <w:pPr>
        <w:pStyle w:val="NoSpacing"/>
        <w:rPr>
          <w:ins w:id="517" w:author="Kenneth Kon" w:date="2015-03-10T15:52:00Z"/>
        </w:rPr>
        <w:pPrChange w:id="518" w:author="Kenneth Kon" w:date="2015-03-10T15:52:00Z">
          <w:pPr/>
        </w:pPrChange>
      </w:pPr>
    </w:p>
    <w:p w:rsidR="00000000" w:rsidRDefault="00BC61AE">
      <w:pPr>
        <w:pStyle w:val="NoSpacing"/>
        <w:rPr>
          <w:ins w:id="519" w:author="Kenneth Kon" w:date="2015-03-10T15:52:00Z"/>
        </w:rPr>
        <w:pPrChange w:id="520" w:author="Kenneth Kon" w:date="2015-03-10T15:52:00Z">
          <w:pPr/>
        </w:pPrChange>
      </w:pPr>
      <w:ins w:id="521" w:author="Kenneth Kon" w:date="2015-03-10T15:52:00Z">
        <w:r>
          <w:t xml:space="preserve">import </w:t>
        </w:r>
        <w:proofErr w:type="spellStart"/>
        <w:r>
          <w:t>com.virtual.queue.beans.UserQueueInfo</w:t>
        </w:r>
        <w:proofErr w:type="spellEnd"/>
        <w:r>
          <w:t>;</w:t>
        </w:r>
      </w:ins>
    </w:p>
    <w:p w:rsidR="00000000" w:rsidRDefault="00B15A49">
      <w:pPr>
        <w:pStyle w:val="NoSpacing"/>
        <w:rPr>
          <w:ins w:id="522" w:author="Kenneth Kon" w:date="2015-03-10T15:52:00Z"/>
        </w:rPr>
        <w:pPrChange w:id="523" w:author="Kenneth Kon" w:date="2015-03-10T15:52:00Z">
          <w:pPr/>
        </w:pPrChange>
      </w:pPr>
    </w:p>
    <w:p w:rsidR="00000000" w:rsidRDefault="00BC61AE">
      <w:pPr>
        <w:pStyle w:val="NoSpacing"/>
        <w:rPr>
          <w:ins w:id="524" w:author="Kenneth Kon" w:date="2015-03-10T15:52:00Z"/>
        </w:rPr>
        <w:pPrChange w:id="525" w:author="Kenneth Kon" w:date="2015-03-10T15:52:00Z">
          <w:pPr/>
        </w:pPrChange>
      </w:pPr>
      <w:ins w:id="526" w:author="Kenneth Kon" w:date="2015-03-10T15:52:00Z">
        <w:r>
          <w:t xml:space="preserve">public interface </w:t>
        </w:r>
        <w:proofErr w:type="spellStart"/>
        <w:r>
          <w:t>NotificationService</w:t>
        </w:r>
        <w:proofErr w:type="spellEnd"/>
        <w:r>
          <w:t xml:space="preserve"> {</w:t>
        </w:r>
      </w:ins>
    </w:p>
    <w:p w:rsidR="00000000" w:rsidRDefault="00BC61AE">
      <w:pPr>
        <w:pStyle w:val="NoSpacing"/>
        <w:rPr>
          <w:ins w:id="527" w:author="Kenneth Kon" w:date="2015-03-10T15:52:00Z"/>
        </w:rPr>
        <w:pPrChange w:id="528" w:author="Kenneth Kon" w:date="2015-03-10T15:52:00Z">
          <w:pPr/>
        </w:pPrChange>
      </w:pPr>
      <w:ins w:id="529"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000000" w:rsidRDefault="00BC61AE">
      <w:pPr>
        <w:pStyle w:val="NoSpacing"/>
        <w:rPr>
          <w:ins w:id="530" w:author="Kenneth Kon" w:date="2015-03-10T15:52:00Z"/>
        </w:rPr>
        <w:pPrChange w:id="531" w:author="Kenneth Kon" w:date="2015-03-10T15:52:00Z">
          <w:pPr/>
        </w:pPrChange>
      </w:pPr>
      <w:ins w:id="532"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000000" w:rsidRDefault="00BC61AE">
      <w:pPr>
        <w:pStyle w:val="NoSpacing"/>
        <w:rPr>
          <w:ins w:id="533" w:author="Kenneth Kon" w:date="2015-03-10T15:52:00Z"/>
        </w:rPr>
        <w:pPrChange w:id="534" w:author="Kenneth Kon" w:date="2015-03-10T15:52:00Z">
          <w:pPr/>
        </w:pPrChange>
      </w:pPr>
      <w:ins w:id="535"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000000" w:rsidRDefault="00BC61AE">
      <w:pPr>
        <w:pStyle w:val="NoSpacing"/>
        <w:rPr>
          <w:ins w:id="536" w:author="Kenneth Kon" w:date="2015-03-10T15:52:00Z"/>
        </w:rPr>
        <w:pPrChange w:id="537" w:author="Kenneth Kon" w:date="2015-03-10T15:52:00Z">
          <w:pPr/>
        </w:pPrChange>
      </w:pPr>
      <w:ins w:id="538" w:author="Kenneth Kon" w:date="2015-03-10T15:52:00Z">
        <w:r>
          <w:tab/>
          <w:t xml:space="preserve">public void </w:t>
        </w:r>
        <w:proofErr w:type="spellStart"/>
        <w:r>
          <w:t>notifyAllUsers</w:t>
        </w:r>
        <w:proofErr w:type="spellEnd"/>
        <w:r>
          <w:t>() throws Exception;</w:t>
        </w:r>
      </w:ins>
    </w:p>
    <w:p w:rsidR="00000000" w:rsidRDefault="00BC61AE">
      <w:pPr>
        <w:pStyle w:val="NoSpacing"/>
        <w:rPr>
          <w:ins w:id="539" w:author="Kenneth Kon" w:date="2015-03-10T15:52:00Z"/>
        </w:rPr>
        <w:pPrChange w:id="540" w:author="Kenneth Kon" w:date="2015-03-10T15:52:00Z">
          <w:pPr/>
        </w:pPrChange>
      </w:pPr>
      <w:ins w:id="541" w:author="Kenneth Kon" w:date="2015-03-10T15:52:00Z">
        <w:r>
          <w:t>}</w:t>
        </w:r>
      </w:ins>
    </w:p>
    <w:p w:rsidR="00000000" w:rsidRDefault="00BC61AE">
      <w:pPr>
        <w:pStyle w:val="NoSpacing"/>
        <w:rPr>
          <w:ins w:id="542" w:author="Kenneth Kon" w:date="2015-03-10T15:52:00Z"/>
        </w:rPr>
        <w:pPrChange w:id="543" w:author="Kenneth Kon" w:date="2015-03-10T15:52:00Z">
          <w:pPr/>
        </w:pPrChange>
      </w:pPr>
      <w:ins w:id="544" w:author="Kenneth Kon" w:date="2015-03-10T15:52:00Z">
        <w:r>
          <w:t xml:space="preserve">package </w:t>
        </w:r>
        <w:proofErr w:type="spellStart"/>
        <w:r>
          <w:t>com.virtual.queue.handler</w:t>
        </w:r>
        <w:proofErr w:type="spellEnd"/>
        <w:r>
          <w:t>;</w:t>
        </w:r>
      </w:ins>
    </w:p>
    <w:p w:rsidR="00000000" w:rsidRDefault="00B15A49">
      <w:pPr>
        <w:pStyle w:val="NoSpacing"/>
        <w:rPr>
          <w:ins w:id="545" w:author="Kenneth Kon" w:date="2015-03-10T15:52:00Z"/>
        </w:rPr>
        <w:pPrChange w:id="546" w:author="Kenneth Kon" w:date="2015-03-10T15:52:00Z">
          <w:pPr/>
        </w:pPrChange>
      </w:pPr>
    </w:p>
    <w:p w:rsidR="00000000" w:rsidRDefault="00B15A49">
      <w:pPr>
        <w:pStyle w:val="NoSpacing"/>
        <w:rPr>
          <w:ins w:id="547" w:author="Kenneth Kon" w:date="2015-03-10T15:52:00Z"/>
        </w:rPr>
        <w:pPrChange w:id="548" w:author="Kenneth Kon" w:date="2015-03-10T15:52:00Z">
          <w:pPr/>
        </w:pPrChange>
      </w:pPr>
    </w:p>
    <w:p w:rsidR="00000000" w:rsidRDefault="00B15A49">
      <w:pPr>
        <w:pStyle w:val="NoSpacing"/>
        <w:rPr>
          <w:ins w:id="549" w:author="Kenneth Kon" w:date="2015-03-10T15:52:00Z"/>
        </w:rPr>
        <w:pPrChange w:id="550" w:author="Kenneth Kon" w:date="2015-03-10T15:52:00Z">
          <w:pPr/>
        </w:pPrChange>
      </w:pPr>
    </w:p>
    <w:p w:rsidR="00000000" w:rsidRDefault="00BC61AE">
      <w:pPr>
        <w:pStyle w:val="NoSpacing"/>
        <w:rPr>
          <w:ins w:id="551" w:author="Kenneth Kon" w:date="2015-03-10T15:52:00Z"/>
        </w:rPr>
        <w:pPrChange w:id="552" w:author="Kenneth Kon" w:date="2015-03-10T15:52:00Z">
          <w:pPr/>
        </w:pPrChange>
      </w:pPr>
      <w:ins w:id="553" w:author="Kenneth Kon" w:date="2015-03-10T15:52:00Z">
        <w:r>
          <w:t xml:space="preserve">import </w:t>
        </w:r>
        <w:proofErr w:type="spellStart"/>
        <w:r>
          <w:t>com.virtual.queue.beans.NotificationInfo</w:t>
        </w:r>
        <w:proofErr w:type="spellEnd"/>
        <w:r>
          <w:t>;</w:t>
        </w:r>
      </w:ins>
    </w:p>
    <w:p w:rsidR="00000000" w:rsidRDefault="00B15A49">
      <w:pPr>
        <w:pStyle w:val="NoSpacing"/>
        <w:rPr>
          <w:ins w:id="554" w:author="Kenneth Kon" w:date="2015-03-10T15:52:00Z"/>
        </w:rPr>
        <w:pPrChange w:id="555" w:author="Kenneth Kon" w:date="2015-03-10T15:52:00Z">
          <w:pPr/>
        </w:pPrChange>
      </w:pPr>
    </w:p>
    <w:p w:rsidR="00000000" w:rsidRDefault="00BC61AE">
      <w:pPr>
        <w:pStyle w:val="NoSpacing"/>
        <w:rPr>
          <w:ins w:id="556" w:author="Kenneth Kon" w:date="2015-03-10T15:52:00Z"/>
        </w:rPr>
        <w:pPrChange w:id="557" w:author="Kenneth Kon" w:date="2015-03-10T15:52:00Z">
          <w:pPr/>
        </w:pPrChange>
      </w:pPr>
      <w:ins w:id="558" w:author="Kenneth Kon" w:date="2015-03-10T15:52:00Z">
        <w:r>
          <w:t xml:space="preserve">import </w:t>
        </w:r>
        <w:proofErr w:type="spellStart"/>
        <w:r>
          <w:t>com.virtual.queue.exception.NotificationException</w:t>
        </w:r>
        <w:proofErr w:type="spellEnd"/>
        <w:r>
          <w:t>;</w:t>
        </w:r>
      </w:ins>
    </w:p>
    <w:p w:rsidR="00000000" w:rsidRDefault="00B15A49">
      <w:pPr>
        <w:pStyle w:val="NoSpacing"/>
        <w:rPr>
          <w:ins w:id="559" w:author="Kenneth Kon" w:date="2015-03-10T15:52:00Z"/>
        </w:rPr>
        <w:pPrChange w:id="560" w:author="Kenneth Kon" w:date="2015-03-10T15:52:00Z">
          <w:pPr/>
        </w:pPrChange>
      </w:pPr>
    </w:p>
    <w:p w:rsidR="00000000" w:rsidRDefault="00B15A49">
      <w:pPr>
        <w:pStyle w:val="NoSpacing"/>
        <w:rPr>
          <w:ins w:id="561" w:author="Kenneth Kon" w:date="2015-03-10T15:52:00Z"/>
        </w:rPr>
        <w:pPrChange w:id="562" w:author="Kenneth Kon" w:date="2015-03-10T15:52:00Z">
          <w:pPr/>
        </w:pPrChange>
      </w:pPr>
    </w:p>
    <w:p w:rsidR="00000000" w:rsidRDefault="00B15A49">
      <w:pPr>
        <w:pStyle w:val="NoSpacing"/>
        <w:rPr>
          <w:ins w:id="563" w:author="Kenneth Kon" w:date="2015-03-10T15:52:00Z"/>
        </w:rPr>
        <w:pPrChange w:id="564" w:author="Kenneth Kon" w:date="2015-03-10T15:52:00Z">
          <w:pPr/>
        </w:pPrChange>
      </w:pPr>
    </w:p>
    <w:p w:rsidR="00000000" w:rsidRDefault="00BC61AE">
      <w:pPr>
        <w:pStyle w:val="NoSpacing"/>
        <w:rPr>
          <w:ins w:id="565" w:author="Kenneth Kon" w:date="2015-03-10T15:52:00Z"/>
        </w:rPr>
        <w:pPrChange w:id="566" w:author="Kenneth Kon" w:date="2015-03-10T15:52:00Z">
          <w:pPr/>
        </w:pPrChange>
      </w:pPr>
      <w:ins w:id="567" w:author="Kenneth Kon" w:date="2015-03-10T15:52:00Z">
        <w:r>
          <w:t xml:space="preserve">public interface </w:t>
        </w:r>
        <w:proofErr w:type="spellStart"/>
        <w:r>
          <w:t>NotificationHandler</w:t>
        </w:r>
        <w:proofErr w:type="spellEnd"/>
        <w:r>
          <w:t xml:space="preserve"> {</w:t>
        </w:r>
      </w:ins>
    </w:p>
    <w:p w:rsidR="00000000" w:rsidRDefault="00B15A49">
      <w:pPr>
        <w:pStyle w:val="NoSpacing"/>
        <w:rPr>
          <w:ins w:id="568" w:author="Kenneth Kon" w:date="2015-03-10T15:52:00Z"/>
        </w:rPr>
        <w:pPrChange w:id="569" w:author="Kenneth Kon" w:date="2015-03-10T15:52:00Z">
          <w:pPr/>
        </w:pPrChange>
      </w:pPr>
    </w:p>
    <w:p w:rsidR="00000000" w:rsidRDefault="00BC61AE">
      <w:pPr>
        <w:pStyle w:val="NoSpacing"/>
        <w:rPr>
          <w:ins w:id="570" w:author="Kenneth Kon" w:date="2015-03-10T15:52:00Z"/>
        </w:rPr>
        <w:pPrChange w:id="571" w:author="Kenneth Kon" w:date="2015-03-10T15:52:00Z">
          <w:pPr/>
        </w:pPrChange>
      </w:pPr>
      <w:ins w:id="572" w:author="Kenneth Kon" w:date="2015-03-10T15:52:00Z">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000000" w:rsidRDefault="00B15A49">
      <w:pPr>
        <w:pStyle w:val="NoSpacing"/>
        <w:rPr>
          <w:ins w:id="573" w:author="Kenneth Kon" w:date="2015-03-10T15:52:00Z"/>
        </w:rPr>
        <w:pPrChange w:id="574" w:author="Kenneth Kon" w:date="2015-03-10T15:52:00Z">
          <w:pPr/>
        </w:pPrChange>
      </w:pPr>
    </w:p>
    <w:p w:rsidR="00000000" w:rsidRDefault="00BC61AE">
      <w:pPr>
        <w:pStyle w:val="NoSpacing"/>
        <w:rPr>
          <w:ins w:id="575" w:author="Kenneth Kon" w:date="2015-03-10T15:52:00Z"/>
        </w:rPr>
        <w:pPrChange w:id="576" w:author="Kenneth Kon" w:date="2015-03-10T15:52:00Z">
          <w:pPr/>
        </w:pPrChange>
      </w:pPr>
      <w:ins w:id="577" w:author="Kenneth Kon" w:date="2015-03-10T15:52:00Z">
        <w:r>
          <w:t>}</w:t>
        </w:r>
      </w:ins>
    </w:p>
    <w:p w:rsidR="00000000" w:rsidRDefault="00B15A49">
      <w:pPr>
        <w:pStyle w:val="NoSpacing"/>
        <w:rPr>
          <w:ins w:id="578" w:author="Kenneth Kon" w:date="2015-03-10T15:52:00Z"/>
        </w:rPr>
        <w:pPrChange w:id="579" w:author="Kenneth Kon" w:date="2015-03-10T15:52:00Z">
          <w:pPr/>
        </w:pPrChange>
      </w:pPr>
    </w:p>
    <w:p w:rsidR="00000000" w:rsidRDefault="00BC61AE">
      <w:pPr>
        <w:pStyle w:val="NoSpacing"/>
        <w:rPr>
          <w:ins w:id="580" w:author="Kenneth Kon" w:date="2015-03-10T15:52:00Z"/>
        </w:rPr>
        <w:pPrChange w:id="581" w:author="Kenneth Kon" w:date="2015-03-10T15:52:00Z">
          <w:pPr/>
        </w:pPrChange>
      </w:pPr>
      <w:ins w:id="582" w:author="Kenneth Kon" w:date="2015-03-10T15:52:00Z">
        <w:r w:rsidRPr="00DF7FAB">
          <w:t xml:space="preserve">Class Interfaces (code) for the subsystem </w:t>
        </w:r>
        <w:r>
          <w:t>User Operation</w:t>
        </w:r>
        <w:r w:rsidRPr="00DF7FAB">
          <w:t>:</w:t>
        </w:r>
      </w:ins>
    </w:p>
    <w:p w:rsidR="00000000" w:rsidRDefault="00B15A49">
      <w:pPr>
        <w:pStyle w:val="NoSpacing"/>
        <w:rPr>
          <w:ins w:id="583" w:author="Kenneth Kon" w:date="2015-03-10T15:52:00Z"/>
        </w:rPr>
        <w:pPrChange w:id="584" w:author="Kenneth Kon" w:date="2015-03-10T15:52:00Z">
          <w:pPr/>
        </w:pPrChange>
      </w:pPr>
    </w:p>
    <w:p w:rsidR="00000000" w:rsidRDefault="00BC61AE">
      <w:pPr>
        <w:pStyle w:val="NoSpacing"/>
        <w:rPr>
          <w:ins w:id="585" w:author="Kenneth Kon" w:date="2015-03-10T15:52:00Z"/>
        </w:rPr>
        <w:pPrChange w:id="586" w:author="Kenneth Kon" w:date="2015-03-10T15:52:00Z">
          <w:pPr/>
        </w:pPrChange>
      </w:pPr>
      <w:ins w:id="587" w:author="Kenneth Kon" w:date="2015-03-10T15:52:00Z">
        <w:r w:rsidRPr="00181F8B">
          <w:t xml:space="preserve">package </w:t>
        </w:r>
        <w:proofErr w:type="spellStart"/>
        <w:r w:rsidRPr="00181F8B">
          <w:t>com.virtual.queue.dao</w:t>
        </w:r>
        <w:proofErr w:type="spellEnd"/>
        <w:r w:rsidRPr="00181F8B">
          <w:t>;</w:t>
        </w:r>
      </w:ins>
    </w:p>
    <w:p w:rsidR="00000000" w:rsidRDefault="00B15A49">
      <w:pPr>
        <w:pStyle w:val="NoSpacing"/>
        <w:rPr>
          <w:ins w:id="588" w:author="Kenneth Kon" w:date="2015-03-10T15:52:00Z"/>
        </w:rPr>
        <w:pPrChange w:id="589" w:author="Kenneth Kon" w:date="2015-03-10T15:52:00Z">
          <w:pPr/>
        </w:pPrChange>
      </w:pPr>
    </w:p>
    <w:p w:rsidR="00000000" w:rsidRDefault="00BC61AE">
      <w:pPr>
        <w:pStyle w:val="NoSpacing"/>
        <w:rPr>
          <w:ins w:id="590" w:author="Kenneth Kon" w:date="2015-03-10T15:52:00Z"/>
        </w:rPr>
        <w:pPrChange w:id="591" w:author="Kenneth Kon" w:date="2015-03-10T15:52:00Z">
          <w:pPr/>
        </w:pPrChange>
      </w:pPr>
      <w:ins w:id="592" w:author="Kenneth Kon" w:date="2015-03-10T15:52:00Z">
        <w:r w:rsidRPr="00181F8B">
          <w:t xml:space="preserve">import </w:t>
        </w:r>
        <w:proofErr w:type="spellStart"/>
        <w:r w:rsidRPr="00181F8B">
          <w:t>java.util.List</w:t>
        </w:r>
        <w:proofErr w:type="spellEnd"/>
        <w:r w:rsidRPr="00181F8B">
          <w:t>;</w:t>
        </w:r>
      </w:ins>
    </w:p>
    <w:p w:rsidR="00000000" w:rsidRDefault="00B15A49">
      <w:pPr>
        <w:pStyle w:val="NoSpacing"/>
        <w:rPr>
          <w:ins w:id="593" w:author="Kenneth Kon" w:date="2015-03-10T15:52:00Z"/>
        </w:rPr>
        <w:pPrChange w:id="594" w:author="Kenneth Kon" w:date="2015-03-10T15:52:00Z">
          <w:pPr/>
        </w:pPrChange>
      </w:pPr>
    </w:p>
    <w:p w:rsidR="00000000" w:rsidRDefault="00BC61AE">
      <w:pPr>
        <w:pStyle w:val="NoSpacing"/>
        <w:rPr>
          <w:ins w:id="595" w:author="Kenneth Kon" w:date="2015-03-10T15:52:00Z"/>
        </w:rPr>
        <w:pPrChange w:id="596" w:author="Kenneth Kon" w:date="2015-03-10T15:52:00Z">
          <w:pPr/>
        </w:pPrChange>
      </w:pPr>
      <w:ins w:id="597" w:author="Kenneth Kon" w:date="2015-03-10T15:52:00Z">
        <w:r w:rsidRPr="00181F8B">
          <w:t xml:space="preserve">import </w:t>
        </w:r>
        <w:proofErr w:type="spellStart"/>
        <w:r w:rsidRPr="00181F8B">
          <w:t>com.virtual.queue.beans.User</w:t>
        </w:r>
        <w:proofErr w:type="spellEnd"/>
        <w:r w:rsidRPr="00181F8B">
          <w:t>;</w:t>
        </w:r>
      </w:ins>
    </w:p>
    <w:p w:rsidR="00000000" w:rsidRDefault="00B15A49">
      <w:pPr>
        <w:pStyle w:val="NoSpacing"/>
        <w:rPr>
          <w:ins w:id="598" w:author="Kenneth Kon" w:date="2015-03-10T15:52:00Z"/>
        </w:rPr>
        <w:pPrChange w:id="599" w:author="Kenneth Kon" w:date="2015-03-10T15:52:00Z">
          <w:pPr/>
        </w:pPrChange>
      </w:pPr>
    </w:p>
    <w:p w:rsidR="00000000" w:rsidRDefault="00BC61AE">
      <w:pPr>
        <w:pStyle w:val="NoSpacing"/>
        <w:rPr>
          <w:ins w:id="600" w:author="Kenneth Kon" w:date="2015-03-10T15:52:00Z"/>
        </w:rPr>
        <w:pPrChange w:id="601" w:author="Kenneth Kon" w:date="2015-03-10T15:52:00Z">
          <w:pPr/>
        </w:pPrChange>
      </w:pPr>
      <w:ins w:id="602" w:author="Kenneth Kon" w:date="2015-03-10T15:52:00Z">
        <w:r w:rsidRPr="00181F8B">
          <w:t xml:space="preserve">public interface </w:t>
        </w:r>
        <w:proofErr w:type="spellStart"/>
        <w:r w:rsidRPr="00181F8B">
          <w:t>UserDao</w:t>
        </w:r>
        <w:proofErr w:type="spellEnd"/>
        <w:r w:rsidRPr="00181F8B">
          <w:t xml:space="preserve"> {</w:t>
        </w:r>
      </w:ins>
    </w:p>
    <w:p w:rsidR="00000000" w:rsidRDefault="00B15A49">
      <w:pPr>
        <w:pStyle w:val="NoSpacing"/>
        <w:rPr>
          <w:ins w:id="603" w:author="Kenneth Kon" w:date="2015-03-10T15:52:00Z"/>
        </w:rPr>
        <w:pPrChange w:id="604" w:author="Kenneth Kon" w:date="2015-03-10T15:52:00Z">
          <w:pPr/>
        </w:pPrChange>
      </w:pPr>
    </w:p>
    <w:p w:rsidR="00000000" w:rsidRDefault="00BC61AE">
      <w:pPr>
        <w:pStyle w:val="NoSpacing"/>
        <w:rPr>
          <w:ins w:id="605" w:author="Kenneth Kon" w:date="2015-03-10T15:52:00Z"/>
        </w:rPr>
        <w:pPrChange w:id="606" w:author="Kenneth Kon" w:date="2015-03-10T15:52:00Z">
          <w:pPr/>
        </w:pPrChange>
      </w:pPr>
      <w:ins w:id="607"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000000" w:rsidRDefault="00BC61AE">
      <w:pPr>
        <w:pStyle w:val="NoSpacing"/>
        <w:rPr>
          <w:ins w:id="608" w:author="Kenneth Kon" w:date="2015-03-10T15:52:00Z"/>
        </w:rPr>
        <w:pPrChange w:id="609" w:author="Kenneth Kon" w:date="2015-03-10T15:52:00Z">
          <w:pPr/>
        </w:pPrChange>
      </w:pPr>
      <w:ins w:id="610"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000000" w:rsidRDefault="00BC61AE">
      <w:pPr>
        <w:pStyle w:val="NoSpacing"/>
        <w:rPr>
          <w:ins w:id="611" w:author="Kenneth Kon" w:date="2015-03-10T15:52:00Z"/>
        </w:rPr>
        <w:pPrChange w:id="612" w:author="Kenneth Kon" w:date="2015-03-10T15:52:00Z">
          <w:pPr/>
        </w:pPrChange>
      </w:pPr>
      <w:ins w:id="613" w:author="Kenneth Kon" w:date="2015-03-10T15:52:00Z">
        <w:r w:rsidRPr="00181F8B">
          <w:tab/>
          <w:t xml:space="preserve">public User </w:t>
        </w:r>
        <w:proofErr w:type="spellStart"/>
        <w:r w:rsidRPr="00181F8B">
          <w:t>getUserByToken</w:t>
        </w:r>
        <w:proofErr w:type="spellEnd"/>
        <w:r w:rsidRPr="00181F8B">
          <w:t>(String token);</w:t>
        </w:r>
      </w:ins>
    </w:p>
    <w:p w:rsidR="00000000" w:rsidRDefault="00BC61AE">
      <w:pPr>
        <w:pStyle w:val="NoSpacing"/>
        <w:rPr>
          <w:ins w:id="614" w:author="Kenneth Kon" w:date="2015-03-10T15:52:00Z"/>
        </w:rPr>
        <w:pPrChange w:id="615" w:author="Kenneth Kon" w:date="2015-03-10T15:52:00Z">
          <w:pPr/>
        </w:pPrChange>
      </w:pPr>
      <w:ins w:id="616"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000000" w:rsidRDefault="00BC61AE">
      <w:pPr>
        <w:pStyle w:val="NoSpacing"/>
        <w:rPr>
          <w:ins w:id="617" w:author="Kenneth Kon" w:date="2015-03-10T15:52:00Z"/>
        </w:rPr>
        <w:pPrChange w:id="618" w:author="Kenneth Kon" w:date="2015-03-10T15:52:00Z">
          <w:pPr/>
        </w:pPrChange>
      </w:pPr>
      <w:ins w:id="619" w:author="Kenneth Kon" w:date="2015-03-10T15:52:00Z">
        <w:r w:rsidRPr="00181F8B">
          <w:t xml:space="preserve">    public List&lt;User&gt; </w:t>
        </w:r>
        <w:proofErr w:type="spellStart"/>
        <w:r w:rsidRPr="00181F8B">
          <w:t>getAll</w:t>
        </w:r>
        <w:proofErr w:type="spellEnd"/>
        <w:r w:rsidRPr="00181F8B">
          <w:t xml:space="preserve">(); </w:t>
        </w:r>
      </w:ins>
    </w:p>
    <w:p w:rsidR="00000000" w:rsidRDefault="00BC61AE">
      <w:pPr>
        <w:pStyle w:val="NoSpacing"/>
        <w:rPr>
          <w:ins w:id="620" w:author="Kenneth Kon" w:date="2015-03-10T15:52:00Z"/>
        </w:rPr>
        <w:pPrChange w:id="621" w:author="Kenneth Kon" w:date="2015-03-10T15:52:00Z">
          <w:pPr/>
        </w:pPrChange>
      </w:pPr>
      <w:ins w:id="622" w:author="Kenneth Kon" w:date="2015-03-10T15:52:00Z">
        <w:r w:rsidRPr="00181F8B">
          <w:t xml:space="preserve">    public void </w:t>
        </w:r>
        <w:proofErr w:type="spellStart"/>
        <w:r w:rsidRPr="00181F8B">
          <w:t>addUser</w:t>
        </w:r>
        <w:proofErr w:type="spellEnd"/>
        <w:r w:rsidRPr="00181F8B">
          <w:t>(User user);</w:t>
        </w:r>
      </w:ins>
    </w:p>
    <w:p w:rsidR="00000000" w:rsidRDefault="00BC61AE">
      <w:pPr>
        <w:pStyle w:val="NoSpacing"/>
        <w:rPr>
          <w:ins w:id="623" w:author="Kenneth Kon" w:date="2015-03-10T15:52:00Z"/>
        </w:rPr>
        <w:pPrChange w:id="624" w:author="Kenneth Kon" w:date="2015-03-10T15:52:00Z">
          <w:pPr/>
        </w:pPrChange>
      </w:pPr>
      <w:ins w:id="625" w:author="Kenneth Kon" w:date="2015-03-10T15:52:00Z">
        <w:r w:rsidRPr="00181F8B">
          <w:tab/>
          <w:t xml:space="preserve">public void </w:t>
        </w:r>
        <w:proofErr w:type="spellStart"/>
        <w:r w:rsidRPr="00181F8B">
          <w:t>updateUser</w:t>
        </w:r>
        <w:proofErr w:type="spellEnd"/>
        <w:r w:rsidRPr="00181F8B">
          <w:t>(User user);</w:t>
        </w:r>
      </w:ins>
    </w:p>
    <w:p w:rsidR="00000000" w:rsidRDefault="00BC61AE">
      <w:pPr>
        <w:pStyle w:val="NoSpacing"/>
        <w:rPr>
          <w:ins w:id="626" w:author="Kenneth Kon" w:date="2015-03-10T15:52:00Z"/>
        </w:rPr>
        <w:pPrChange w:id="627" w:author="Kenneth Kon" w:date="2015-03-10T15:52:00Z">
          <w:pPr/>
        </w:pPrChange>
      </w:pPr>
      <w:ins w:id="628" w:author="Kenneth Kon" w:date="2015-03-10T15:52:00Z">
        <w:r w:rsidRPr="00181F8B">
          <w:tab/>
          <w:t xml:space="preserve">public void </w:t>
        </w:r>
        <w:proofErr w:type="spellStart"/>
        <w:r w:rsidRPr="00181F8B">
          <w:t>deleteUserById</w:t>
        </w:r>
        <w:proofErr w:type="spellEnd"/>
        <w:r w:rsidRPr="00181F8B">
          <w:t>(Long id);</w:t>
        </w:r>
      </w:ins>
    </w:p>
    <w:p w:rsidR="00000000" w:rsidRDefault="00BC61AE">
      <w:pPr>
        <w:pStyle w:val="NoSpacing"/>
        <w:rPr>
          <w:ins w:id="629" w:author="Kenneth Kon" w:date="2015-03-10T15:52:00Z"/>
        </w:rPr>
        <w:pPrChange w:id="630" w:author="Kenneth Kon" w:date="2015-03-10T15:52:00Z">
          <w:pPr/>
        </w:pPrChange>
      </w:pPr>
      <w:ins w:id="631"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000000" w:rsidRDefault="00BC61AE">
      <w:pPr>
        <w:pStyle w:val="NoSpacing"/>
        <w:rPr>
          <w:ins w:id="632" w:author="Kenneth Kon" w:date="2015-03-10T15:52:00Z"/>
        </w:rPr>
        <w:pPrChange w:id="633" w:author="Kenneth Kon" w:date="2015-03-10T15:52:00Z">
          <w:pPr/>
        </w:pPrChange>
      </w:pPr>
      <w:ins w:id="634"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000000" w:rsidRDefault="00BC61AE">
      <w:pPr>
        <w:pStyle w:val="NoSpacing"/>
        <w:rPr>
          <w:ins w:id="635" w:author="Kenneth Kon" w:date="2015-03-10T15:52:00Z"/>
        </w:rPr>
        <w:pPrChange w:id="636" w:author="Kenneth Kon" w:date="2015-03-10T15:52:00Z">
          <w:pPr/>
        </w:pPrChange>
      </w:pPr>
      <w:ins w:id="637"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000000" w:rsidRDefault="00BC61AE">
      <w:pPr>
        <w:pStyle w:val="NoSpacing"/>
        <w:rPr>
          <w:ins w:id="638" w:author="Kenneth Kon" w:date="2015-03-10T15:52:00Z"/>
        </w:rPr>
        <w:pPrChange w:id="639" w:author="Kenneth Kon" w:date="2015-03-10T15:52:00Z">
          <w:pPr/>
        </w:pPrChange>
      </w:pPr>
      <w:ins w:id="640"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000000" w:rsidRDefault="00BC61AE">
      <w:pPr>
        <w:pStyle w:val="NoSpacing"/>
        <w:rPr>
          <w:ins w:id="641" w:author="Kenneth Kon" w:date="2015-03-10T15:52:00Z"/>
        </w:rPr>
        <w:pPrChange w:id="642" w:author="Kenneth Kon" w:date="2015-03-10T15:52:00Z">
          <w:pPr/>
        </w:pPrChange>
      </w:pPr>
      <w:ins w:id="643"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000000" w:rsidRDefault="00BC61AE">
      <w:pPr>
        <w:pStyle w:val="NoSpacing"/>
        <w:rPr>
          <w:ins w:id="644" w:author="Kenneth Kon" w:date="2015-03-10T15:52:00Z"/>
        </w:rPr>
        <w:pPrChange w:id="645" w:author="Kenneth Kon" w:date="2015-03-10T15:52:00Z">
          <w:pPr/>
        </w:pPrChange>
      </w:pPr>
      <w:ins w:id="646"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000000" w:rsidRDefault="00B15A49">
      <w:pPr>
        <w:pStyle w:val="NoSpacing"/>
        <w:rPr>
          <w:ins w:id="647" w:author="Kenneth Kon" w:date="2015-03-10T15:52:00Z"/>
        </w:rPr>
        <w:pPrChange w:id="648" w:author="Kenneth Kon" w:date="2015-03-10T15:52:00Z">
          <w:pPr/>
        </w:pPrChange>
      </w:pPr>
    </w:p>
    <w:p w:rsidR="00000000" w:rsidRDefault="00BC61AE">
      <w:pPr>
        <w:pStyle w:val="NoSpacing"/>
        <w:rPr>
          <w:ins w:id="649" w:author="Kenneth Kon" w:date="2015-03-10T15:52:00Z"/>
        </w:rPr>
        <w:pPrChange w:id="650" w:author="Kenneth Kon" w:date="2015-03-10T15:52:00Z">
          <w:pPr/>
        </w:pPrChange>
      </w:pPr>
      <w:ins w:id="651" w:author="Kenneth Kon" w:date="2015-03-10T15:52:00Z">
        <w:r w:rsidRPr="00181F8B">
          <w:t>}</w:t>
        </w:r>
      </w:ins>
    </w:p>
    <w:p w:rsidR="00000000" w:rsidRDefault="00B15A49">
      <w:pPr>
        <w:pStyle w:val="NoSpacing"/>
        <w:rPr>
          <w:ins w:id="652" w:author="Kenneth Kon" w:date="2015-03-10T15:52:00Z"/>
        </w:rPr>
        <w:pPrChange w:id="653" w:author="Kenneth Kon" w:date="2015-03-10T15:52:00Z">
          <w:pPr/>
        </w:pPrChange>
      </w:pPr>
    </w:p>
    <w:p w:rsidR="00000000" w:rsidRDefault="00BC61AE">
      <w:pPr>
        <w:pStyle w:val="NoSpacing"/>
        <w:rPr>
          <w:ins w:id="654" w:author="Kenneth Kon" w:date="2015-03-10T15:52:00Z"/>
        </w:rPr>
        <w:pPrChange w:id="655" w:author="Kenneth Kon" w:date="2015-03-10T15:52:00Z">
          <w:pPr/>
        </w:pPrChange>
      </w:pPr>
      <w:ins w:id="656" w:author="Kenneth Kon" w:date="2015-03-10T15:52:00Z">
        <w:r>
          <w:t xml:space="preserve">package </w:t>
        </w:r>
        <w:proofErr w:type="spellStart"/>
        <w:r>
          <w:t>com.virtual.queue.service</w:t>
        </w:r>
        <w:proofErr w:type="spellEnd"/>
        <w:r>
          <w:t>;</w:t>
        </w:r>
      </w:ins>
    </w:p>
    <w:p w:rsidR="00000000" w:rsidRDefault="00B15A49">
      <w:pPr>
        <w:pStyle w:val="NoSpacing"/>
        <w:rPr>
          <w:ins w:id="657" w:author="Kenneth Kon" w:date="2015-03-10T15:52:00Z"/>
        </w:rPr>
        <w:pPrChange w:id="658" w:author="Kenneth Kon" w:date="2015-03-10T15:52:00Z">
          <w:pPr/>
        </w:pPrChange>
      </w:pPr>
    </w:p>
    <w:p w:rsidR="00000000" w:rsidRDefault="00BC61AE">
      <w:pPr>
        <w:pStyle w:val="NoSpacing"/>
        <w:rPr>
          <w:ins w:id="659" w:author="Kenneth Kon" w:date="2015-03-10T15:52:00Z"/>
        </w:rPr>
        <w:pPrChange w:id="660" w:author="Kenneth Kon" w:date="2015-03-10T15:52:00Z">
          <w:pPr/>
        </w:pPrChange>
      </w:pPr>
      <w:ins w:id="661" w:author="Kenneth Kon" w:date="2015-03-10T15:52:00Z">
        <w:r>
          <w:t xml:space="preserve">import </w:t>
        </w:r>
        <w:proofErr w:type="spellStart"/>
        <w:r>
          <w:t>java.util.List</w:t>
        </w:r>
        <w:proofErr w:type="spellEnd"/>
        <w:r>
          <w:t>;</w:t>
        </w:r>
      </w:ins>
    </w:p>
    <w:p w:rsidR="00000000" w:rsidRDefault="00B15A49">
      <w:pPr>
        <w:pStyle w:val="NoSpacing"/>
        <w:rPr>
          <w:ins w:id="662" w:author="Kenneth Kon" w:date="2015-03-10T15:52:00Z"/>
        </w:rPr>
        <w:pPrChange w:id="663" w:author="Kenneth Kon" w:date="2015-03-10T15:52:00Z">
          <w:pPr/>
        </w:pPrChange>
      </w:pPr>
    </w:p>
    <w:p w:rsidR="00000000" w:rsidRDefault="00BC61AE">
      <w:pPr>
        <w:pStyle w:val="NoSpacing"/>
        <w:rPr>
          <w:ins w:id="664" w:author="Kenneth Kon" w:date="2015-03-10T15:52:00Z"/>
        </w:rPr>
        <w:pPrChange w:id="665" w:author="Kenneth Kon" w:date="2015-03-10T15:52:00Z">
          <w:pPr/>
        </w:pPrChange>
      </w:pPr>
      <w:ins w:id="666" w:author="Kenneth Kon" w:date="2015-03-10T15:52:00Z">
        <w:r>
          <w:t xml:space="preserve">import </w:t>
        </w:r>
        <w:proofErr w:type="spellStart"/>
        <w:r>
          <w:t>com.virtual.queue.beans.User</w:t>
        </w:r>
        <w:proofErr w:type="spellEnd"/>
        <w:r>
          <w:t>;</w:t>
        </w:r>
      </w:ins>
    </w:p>
    <w:p w:rsidR="00000000" w:rsidRDefault="00BC61AE">
      <w:pPr>
        <w:pStyle w:val="NoSpacing"/>
        <w:rPr>
          <w:ins w:id="667" w:author="Kenneth Kon" w:date="2015-03-10T15:52:00Z"/>
        </w:rPr>
        <w:pPrChange w:id="668" w:author="Kenneth Kon" w:date="2015-03-10T15:52:00Z">
          <w:pPr/>
        </w:pPrChange>
      </w:pPr>
      <w:ins w:id="669" w:author="Kenneth Kon" w:date="2015-03-10T15:52:00Z">
        <w:r>
          <w:t xml:space="preserve">import </w:t>
        </w:r>
        <w:proofErr w:type="spellStart"/>
        <w:r>
          <w:t>com.virtual.queue.request.UserPasswordResetRequest</w:t>
        </w:r>
        <w:proofErr w:type="spellEnd"/>
        <w:r>
          <w:t>;</w:t>
        </w:r>
      </w:ins>
    </w:p>
    <w:p w:rsidR="00000000" w:rsidRDefault="00B15A49">
      <w:pPr>
        <w:pStyle w:val="NoSpacing"/>
        <w:rPr>
          <w:ins w:id="670" w:author="Kenneth Kon" w:date="2015-03-10T15:52:00Z"/>
        </w:rPr>
        <w:pPrChange w:id="671" w:author="Kenneth Kon" w:date="2015-03-10T15:52:00Z">
          <w:pPr/>
        </w:pPrChange>
      </w:pPr>
    </w:p>
    <w:p w:rsidR="00000000" w:rsidRDefault="00BC61AE">
      <w:pPr>
        <w:pStyle w:val="NoSpacing"/>
        <w:rPr>
          <w:ins w:id="672" w:author="Kenneth Kon" w:date="2015-03-10T15:52:00Z"/>
        </w:rPr>
        <w:pPrChange w:id="673" w:author="Kenneth Kon" w:date="2015-03-10T15:52:00Z">
          <w:pPr/>
        </w:pPrChange>
      </w:pPr>
      <w:ins w:id="674" w:author="Kenneth Kon" w:date="2015-03-10T15:52:00Z">
        <w:r>
          <w:t xml:space="preserve"> </w:t>
        </w:r>
      </w:ins>
    </w:p>
    <w:p w:rsidR="00000000" w:rsidRDefault="00B15A49">
      <w:pPr>
        <w:pStyle w:val="NoSpacing"/>
        <w:rPr>
          <w:ins w:id="675" w:author="Kenneth Kon" w:date="2015-03-10T15:52:00Z"/>
        </w:rPr>
        <w:pPrChange w:id="676" w:author="Kenneth Kon" w:date="2015-03-10T15:52:00Z">
          <w:pPr/>
        </w:pPrChange>
      </w:pPr>
    </w:p>
    <w:p w:rsidR="00000000" w:rsidRDefault="00BC61AE">
      <w:pPr>
        <w:pStyle w:val="NoSpacing"/>
        <w:rPr>
          <w:ins w:id="677" w:author="Kenneth Kon" w:date="2015-03-10T15:52:00Z"/>
        </w:rPr>
        <w:pPrChange w:id="678" w:author="Kenneth Kon" w:date="2015-03-10T15:52:00Z">
          <w:pPr/>
        </w:pPrChange>
      </w:pPr>
      <w:ins w:id="679" w:author="Kenneth Kon" w:date="2015-03-10T15:52:00Z">
        <w:r>
          <w:t xml:space="preserve">public interface </w:t>
        </w:r>
        <w:proofErr w:type="spellStart"/>
        <w:r>
          <w:t>UserService</w:t>
        </w:r>
        <w:proofErr w:type="spellEnd"/>
        <w:r>
          <w:t xml:space="preserve"> {</w:t>
        </w:r>
      </w:ins>
    </w:p>
    <w:p w:rsidR="00000000" w:rsidRDefault="00BC61AE">
      <w:pPr>
        <w:pStyle w:val="NoSpacing"/>
        <w:rPr>
          <w:ins w:id="680" w:author="Kenneth Kon" w:date="2015-03-10T15:52:00Z"/>
        </w:rPr>
        <w:pPrChange w:id="681" w:author="Kenneth Kon" w:date="2015-03-10T15:52:00Z">
          <w:pPr/>
        </w:pPrChange>
      </w:pPr>
      <w:ins w:id="682" w:author="Kenneth Kon" w:date="2015-03-10T15:52:00Z">
        <w:r>
          <w:tab/>
          <w:t xml:space="preserve"> </w:t>
        </w:r>
      </w:ins>
    </w:p>
    <w:p w:rsidR="00000000" w:rsidRDefault="00BC61AE">
      <w:pPr>
        <w:pStyle w:val="NoSpacing"/>
        <w:rPr>
          <w:ins w:id="683" w:author="Kenneth Kon" w:date="2015-03-10T15:52:00Z"/>
        </w:rPr>
        <w:pPrChange w:id="684" w:author="Kenneth Kon" w:date="2015-03-10T15:52:00Z">
          <w:pPr/>
        </w:pPrChange>
      </w:pPr>
      <w:ins w:id="685"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000000" w:rsidRDefault="00BC61AE">
      <w:pPr>
        <w:pStyle w:val="NoSpacing"/>
        <w:rPr>
          <w:ins w:id="686" w:author="Kenneth Kon" w:date="2015-03-10T15:52:00Z"/>
        </w:rPr>
        <w:pPrChange w:id="687" w:author="Kenneth Kon" w:date="2015-03-10T15:52:00Z">
          <w:pPr/>
        </w:pPrChange>
      </w:pPr>
      <w:ins w:id="688" w:author="Kenneth Kon" w:date="2015-03-10T15:52:00Z">
        <w:r>
          <w:tab/>
        </w:r>
        <w:r>
          <w:tab/>
          <w:t xml:space="preserve">public String </w:t>
        </w:r>
        <w:proofErr w:type="spellStart"/>
        <w:r>
          <w:t>getCurrentlyAuthenticatedUserName</w:t>
        </w:r>
        <w:proofErr w:type="spellEnd"/>
        <w:r>
          <w:t xml:space="preserve">(); </w:t>
        </w:r>
      </w:ins>
    </w:p>
    <w:p w:rsidR="00000000" w:rsidRDefault="00BC61AE">
      <w:pPr>
        <w:pStyle w:val="NoSpacing"/>
        <w:rPr>
          <w:ins w:id="689" w:author="Kenneth Kon" w:date="2015-03-10T15:52:00Z"/>
        </w:rPr>
        <w:pPrChange w:id="690" w:author="Kenneth Kon" w:date="2015-03-10T15:52:00Z">
          <w:pPr/>
        </w:pPrChange>
      </w:pPr>
      <w:ins w:id="691" w:author="Kenneth Kon" w:date="2015-03-10T15:52:00Z">
        <w:r>
          <w:tab/>
        </w:r>
        <w:r>
          <w:tab/>
          <w:t xml:space="preserve">public User </w:t>
        </w:r>
        <w:proofErr w:type="spellStart"/>
        <w:r>
          <w:t>getUserByToken</w:t>
        </w:r>
        <w:proofErr w:type="spellEnd"/>
        <w:r>
          <w:t>(String token);</w:t>
        </w:r>
      </w:ins>
    </w:p>
    <w:p w:rsidR="00000000" w:rsidRDefault="00BC61AE">
      <w:pPr>
        <w:pStyle w:val="NoSpacing"/>
        <w:rPr>
          <w:ins w:id="692" w:author="Kenneth Kon" w:date="2015-03-10T15:52:00Z"/>
        </w:rPr>
        <w:pPrChange w:id="693" w:author="Kenneth Kon" w:date="2015-03-10T15:52:00Z">
          <w:pPr/>
        </w:pPrChange>
      </w:pPr>
      <w:ins w:id="694"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000000" w:rsidRDefault="00BC61AE">
      <w:pPr>
        <w:pStyle w:val="NoSpacing"/>
        <w:rPr>
          <w:ins w:id="695" w:author="Kenneth Kon" w:date="2015-03-10T15:52:00Z"/>
        </w:rPr>
        <w:pPrChange w:id="696" w:author="Kenneth Kon" w:date="2015-03-10T15:52:00Z">
          <w:pPr/>
        </w:pPrChange>
      </w:pPr>
      <w:ins w:id="697" w:author="Kenneth Kon" w:date="2015-03-10T15:52:00Z">
        <w:r>
          <w:t xml:space="preserve">        public List&lt;User&gt; </w:t>
        </w:r>
        <w:proofErr w:type="spellStart"/>
        <w:r>
          <w:t>getAll</w:t>
        </w:r>
        <w:proofErr w:type="spellEnd"/>
        <w:r>
          <w:t xml:space="preserve">(); </w:t>
        </w:r>
      </w:ins>
    </w:p>
    <w:p w:rsidR="00000000" w:rsidRDefault="00BC61AE">
      <w:pPr>
        <w:pStyle w:val="NoSpacing"/>
        <w:rPr>
          <w:ins w:id="698" w:author="Kenneth Kon" w:date="2015-03-10T15:52:00Z"/>
        </w:rPr>
        <w:pPrChange w:id="699" w:author="Kenneth Kon" w:date="2015-03-10T15:52:00Z">
          <w:pPr/>
        </w:pPrChange>
      </w:pPr>
      <w:ins w:id="700" w:author="Kenneth Kon" w:date="2015-03-10T15:52:00Z">
        <w:r>
          <w:t xml:space="preserve">        public void </w:t>
        </w:r>
        <w:proofErr w:type="spellStart"/>
        <w:r>
          <w:t>addUser</w:t>
        </w:r>
        <w:proofErr w:type="spellEnd"/>
        <w:r>
          <w:t>(User user);</w:t>
        </w:r>
      </w:ins>
    </w:p>
    <w:p w:rsidR="00000000" w:rsidRDefault="00BC61AE">
      <w:pPr>
        <w:pStyle w:val="NoSpacing"/>
        <w:rPr>
          <w:ins w:id="701" w:author="Kenneth Kon" w:date="2015-03-10T15:52:00Z"/>
        </w:rPr>
        <w:pPrChange w:id="702" w:author="Kenneth Kon" w:date="2015-03-10T15:52:00Z">
          <w:pPr/>
        </w:pPrChange>
      </w:pPr>
      <w:ins w:id="703" w:author="Kenneth Kon" w:date="2015-03-10T15:52:00Z">
        <w:r>
          <w:tab/>
        </w:r>
        <w:r>
          <w:tab/>
          <w:t xml:space="preserve">public void </w:t>
        </w:r>
        <w:proofErr w:type="spellStart"/>
        <w:r>
          <w:t>updateUser</w:t>
        </w:r>
        <w:proofErr w:type="spellEnd"/>
        <w:r>
          <w:t>(User user);</w:t>
        </w:r>
      </w:ins>
    </w:p>
    <w:p w:rsidR="00000000" w:rsidRDefault="00BC61AE">
      <w:pPr>
        <w:pStyle w:val="NoSpacing"/>
        <w:rPr>
          <w:ins w:id="704" w:author="Kenneth Kon" w:date="2015-03-10T15:52:00Z"/>
        </w:rPr>
        <w:pPrChange w:id="705" w:author="Kenneth Kon" w:date="2015-03-10T15:52:00Z">
          <w:pPr/>
        </w:pPrChange>
      </w:pPr>
      <w:ins w:id="706" w:author="Kenneth Kon" w:date="2015-03-10T15:52:00Z">
        <w:r>
          <w:tab/>
        </w:r>
        <w:r>
          <w:tab/>
          <w:t xml:space="preserve">public void </w:t>
        </w:r>
        <w:proofErr w:type="spellStart"/>
        <w:r>
          <w:t>deleteUserById</w:t>
        </w:r>
        <w:proofErr w:type="spellEnd"/>
        <w:r>
          <w:t>(Long id);</w:t>
        </w:r>
      </w:ins>
    </w:p>
    <w:p w:rsidR="00000000" w:rsidRDefault="00BC61AE">
      <w:pPr>
        <w:pStyle w:val="NoSpacing"/>
        <w:rPr>
          <w:ins w:id="707" w:author="Kenneth Kon" w:date="2015-03-10T15:52:00Z"/>
        </w:rPr>
        <w:pPrChange w:id="708" w:author="Kenneth Kon" w:date="2015-03-10T15:52:00Z">
          <w:pPr/>
        </w:pPrChange>
      </w:pPr>
      <w:ins w:id="709"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000000" w:rsidRDefault="00BC61AE">
      <w:pPr>
        <w:pStyle w:val="NoSpacing"/>
        <w:rPr>
          <w:ins w:id="710" w:author="Kenneth Kon" w:date="2015-03-10T15:52:00Z"/>
        </w:rPr>
        <w:pPrChange w:id="711" w:author="Kenneth Kon" w:date="2015-03-10T15:52:00Z">
          <w:pPr/>
        </w:pPrChange>
      </w:pPr>
      <w:ins w:id="712"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000000" w:rsidRDefault="00BC61AE">
      <w:pPr>
        <w:pStyle w:val="NoSpacing"/>
        <w:rPr>
          <w:ins w:id="713" w:author="Kenneth Kon" w:date="2015-03-10T15:52:00Z"/>
        </w:rPr>
        <w:pPrChange w:id="714" w:author="Kenneth Kon" w:date="2015-03-10T15:52:00Z">
          <w:pPr/>
        </w:pPrChange>
      </w:pPr>
      <w:ins w:id="715"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BC61AE">
      <w:pPr>
        <w:pStyle w:val="NoSpacing"/>
        <w:rPr>
          <w:ins w:id="716" w:author="Kenneth Kon" w:date="2015-03-10T15:52:00Z"/>
        </w:rPr>
        <w:pPrChange w:id="717" w:author="Kenneth Kon" w:date="2015-03-10T15:52:00Z">
          <w:pPr/>
        </w:pPrChange>
      </w:pPr>
      <w:ins w:id="718" w:author="Kenneth Kon" w:date="2015-03-10T15:52:00Z">
        <w:r>
          <w:t>}</w:t>
        </w:r>
      </w:ins>
    </w:p>
    <w:p w:rsidR="00000000" w:rsidRDefault="00B15A49">
      <w:pPr>
        <w:pStyle w:val="NoSpacing"/>
        <w:rPr>
          <w:ins w:id="719" w:author="Kenneth Kon" w:date="2015-03-10T15:52:00Z"/>
        </w:rPr>
        <w:pPrChange w:id="720" w:author="Kenneth Kon" w:date="2015-03-10T15:52:00Z">
          <w:pPr/>
        </w:pPrChange>
      </w:pPr>
    </w:p>
    <w:p w:rsidR="00000000" w:rsidRDefault="00BC61AE">
      <w:pPr>
        <w:pStyle w:val="NoSpacing"/>
        <w:rPr>
          <w:ins w:id="721" w:author="Kenneth Kon" w:date="2015-03-10T15:52:00Z"/>
        </w:rPr>
        <w:pPrChange w:id="722" w:author="Kenneth Kon" w:date="2015-03-10T15:52:00Z">
          <w:pPr/>
        </w:pPrChange>
      </w:pPr>
      <w:ins w:id="723" w:author="Kenneth Kon" w:date="2015-03-10T15:52:00Z">
        <w:r w:rsidRPr="00DF7FAB">
          <w:t xml:space="preserve">Class Interfaces (code) for the subsystem </w:t>
        </w:r>
        <w:r>
          <w:t>Queue Scheduler</w:t>
        </w:r>
        <w:r w:rsidRPr="00DF7FAB">
          <w:t>:</w:t>
        </w:r>
      </w:ins>
    </w:p>
    <w:p w:rsidR="00000000" w:rsidRDefault="00B15A49">
      <w:pPr>
        <w:pStyle w:val="NoSpacing"/>
        <w:rPr>
          <w:ins w:id="724" w:author="Kenneth Kon" w:date="2015-03-10T15:52:00Z"/>
          <w:rFonts w:eastAsiaTheme="minorEastAsia"/>
          <w:bCs/>
          <w:color w:val="7F0055"/>
        </w:rPr>
        <w:pPrChange w:id="725" w:author="Kenneth Kon" w:date="2015-03-10T15:52:00Z">
          <w:pPr>
            <w:widowControl w:val="0"/>
            <w:autoSpaceDE w:val="0"/>
            <w:autoSpaceDN w:val="0"/>
            <w:adjustRightInd w:val="0"/>
          </w:pPr>
        </w:pPrChange>
      </w:pPr>
    </w:p>
    <w:p w:rsidR="00000000" w:rsidRDefault="00BC61AE">
      <w:pPr>
        <w:pStyle w:val="NoSpacing"/>
        <w:rPr>
          <w:ins w:id="726" w:author="Kenneth Kon" w:date="2015-03-10T15:52:00Z"/>
          <w:rFonts w:eastAsiaTheme="minorEastAsia"/>
        </w:rPr>
        <w:pPrChange w:id="727" w:author="Kenneth Kon" w:date="2015-03-10T15:52:00Z">
          <w:pPr>
            <w:widowControl w:val="0"/>
            <w:autoSpaceDE w:val="0"/>
            <w:autoSpaceDN w:val="0"/>
            <w:adjustRightInd w:val="0"/>
          </w:pPr>
        </w:pPrChange>
      </w:pPr>
      <w:ins w:id="728"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00000" w:rsidRDefault="00B15A49">
      <w:pPr>
        <w:pStyle w:val="NoSpacing"/>
        <w:rPr>
          <w:ins w:id="729" w:author="Kenneth Kon" w:date="2015-03-10T15:52:00Z"/>
          <w:rFonts w:eastAsiaTheme="minorEastAsia"/>
        </w:rPr>
        <w:pPrChange w:id="730" w:author="Kenneth Kon" w:date="2015-03-10T15:52:00Z">
          <w:pPr>
            <w:widowControl w:val="0"/>
            <w:autoSpaceDE w:val="0"/>
            <w:autoSpaceDN w:val="0"/>
            <w:adjustRightInd w:val="0"/>
          </w:pPr>
        </w:pPrChange>
      </w:pPr>
    </w:p>
    <w:p w:rsidR="00000000" w:rsidRDefault="00BC61AE">
      <w:pPr>
        <w:pStyle w:val="NoSpacing"/>
        <w:rPr>
          <w:ins w:id="731" w:author="Kenneth Kon" w:date="2015-03-10T15:52:00Z"/>
          <w:rFonts w:eastAsiaTheme="minorEastAsia"/>
        </w:rPr>
        <w:pPrChange w:id="732" w:author="Kenneth Kon" w:date="2015-03-10T15:52:00Z">
          <w:pPr>
            <w:widowControl w:val="0"/>
            <w:autoSpaceDE w:val="0"/>
            <w:autoSpaceDN w:val="0"/>
            <w:adjustRightInd w:val="0"/>
          </w:pPr>
        </w:pPrChange>
      </w:pPr>
      <w:ins w:id="73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000000" w:rsidRDefault="00BC61AE">
      <w:pPr>
        <w:pStyle w:val="NoSpacing"/>
        <w:rPr>
          <w:ins w:id="734" w:author="Kenneth Kon" w:date="2015-03-10T15:52:00Z"/>
          <w:rFonts w:eastAsiaTheme="minorEastAsia"/>
        </w:rPr>
        <w:pPrChange w:id="735" w:author="Kenneth Kon" w:date="2015-03-10T15:52:00Z">
          <w:pPr>
            <w:widowControl w:val="0"/>
            <w:autoSpaceDE w:val="0"/>
            <w:autoSpaceDN w:val="0"/>
            <w:adjustRightInd w:val="0"/>
          </w:pPr>
        </w:pPrChange>
      </w:pPr>
      <w:ins w:id="736"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000000" w:rsidRDefault="00BC61AE">
      <w:pPr>
        <w:pStyle w:val="NoSpacing"/>
        <w:rPr>
          <w:ins w:id="737" w:author="Kenneth Kon" w:date="2015-03-10T15:52:00Z"/>
          <w:rFonts w:eastAsiaTheme="minorEastAsia"/>
        </w:rPr>
        <w:pPrChange w:id="738" w:author="Kenneth Kon" w:date="2015-03-10T15:52:00Z">
          <w:pPr/>
        </w:pPrChange>
      </w:pPr>
      <w:ins w:id="739"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000000" w:rsidRDefault="00BC61AE">
      <w:pPr>
        <w:pStyle w:val="NoSpacing"/>
        <w:rPr>
          <w:ins w:id="740" w:author="Kenneth Kon" w:date="2015-03-10T15:52:00Z"/>
          <w:rFonts w:eastAsiaTheme="minorEastAsia"/>
        </w:rPr>
        <w:pPrChange w:id="741" w:author="Kenneth Kon" w:date="2015-03-10T15:52:00Z">
          <w:pPr/>
        </w:pPrChange>
      </w:pPr>
      <w:ins w:id="742" w:author="Kenneth Kon" w:date="2015-03-10T15:52:00Z">
        <w:r w:rsidRPr="00181F8B">
          <w:rPr>
            <w:rFonts w:eastAsiaTheme="minorEastAsia"/>
          </w:rPr>
          <w:t>}</w:t>
        </w:r>
      </w:ins>
    </w:p>
    <w:p w:rsidR="00000000" w:rsidRDefault="00B15A49">
      <w:pPr>
        <w:pStyle w:val="NoSpacing"/>
        <w:rPr>
          <w:ins w:id="743" w:author="Kenneth Kon" w:date="2015-03-10T15:52:00Z"/>
        </w:rPr>
        <w:pPrChange w:id="744" w:author="Kenneth Kon" w:date="2015-03-10T15:52:00Z">
          <w:pPr/>
        </w:pPrChange>
      </w:pPr>
    </w:p>
    <w:p w:rsidR="00000000" w:rsidRDefault="00BC61AE">
      <w:pPr>
        <w:pStyle w:val="NoSpacing"/>
        <w:rPr>
          <w:ins w:id="745" w:author="Kenneth Kon" w:date="2015-03-10T15:52:00Z"/>
        </w:rPr>
        <w:pPrChange w:id="746" w:author="Kenneth Kon" w:date="2015-03-10T15:52:00Z">
          <w:pPr/>
        </w:pPrChange>
      </w:pPr>
      <w:ins w:id="747" w:author="Kenneth Kon" w:date="2015-03-10T15:52:00Z">
        <w:r>
          <w:t xml:space="preserve">package </w:t>
        </w:r>
        <w:proofErr w:type="spellStart"/>
        <w:r>
          <w:t>com.virtual.queue.dao</w:t>
        </w:r>
        <w:proofErr w:type="spellEnd"/>
        <w:r>
          <w:t>;</w:t>
        </w:r>
      </w:ins>
    </w:p>
    <w:p w:rsidR="00000000" w:rsidRDefault="00B15A49">
      <w:pPr>
        <w:pStyle w:val="NoSpacing"/>
        <w:rPr>
          <w:ins w:id="748" w:author="Kenneth Kon" w:date="2015-03-10T15:52:00Z"/>
        </w:rPr>
        <w:pPrChange w:id="749" w:author="Kenneth Kon" w:date="2015-03-10T15:52:00Z">
          <w:pPr/>
        </w:pPrChange>
      </w:pPr>
    </w:p>
    <w:p w:rsidR="00000000" w:rsidRDefault="00BC61AE">
      <w:pPr>
        <w:pStyle w:val="NoSpacing"/>
        <w:rPr>
          <w:ins w:id="750" w:author="Kenneth Kon" w:date="2015-03-10T15:52:00Z"/>
        </w:rPr>
        <w:pPrChange w:id="751" w:author="Kenneth Kon" w:date="2015-03-10T15:52:00Z">
          <w:pPr/>
        </w:pPrChange>
      </w:pPr>
      <w:ins w:id="752" w:author="Kenneth Kon" w:date="2015-03-10T15:52:00Z">
        <w:r>
          <w:t xml:space="preserve">import </w:t>
        </w:r>
        <w:proofErr w:type="spellStart"/>
        <w:r>
          <w:t>java.util.LinkedList</w:t>
        </w:r>
        <w:proofErr w:type="spellEnd"/>
        <w:r>
          <w:t>;</w:t>
        </w:r>
      </w:ins>
    </w:p>
    <w:p w:rsidR="00000000" w:rsidRDefault="00BC61AE">
      <w:pPr>
        <w:pStyle w:val="NoSpacing"/>
        <w:rPr>
          <w:ins w:id="753" w:author="Kenneth Kon" w:date="2015-03-10T15:52:00Z"/>
        </w:rPr>
        <w:pPrChange w:id="754" w:author="Kenneth Kon" w:date="2015-03-10T15:52:00Z">
          <w:pPr/>
        </w:pPrChange>
      </w:pPr>
      <w:ins w:id="755" w:author="Kenneth Kon" w:date="2015-03-10T15:52:00Z">
        <w:r>
          <w:t xml:space="preserve">import </w:t>
        </w:r>
        <w:proofErr w:type="spellStart"/>
        <w:r>
          <w:t>java.util.List</w:t>
        </w:r>
        <w:proofErr w:type="spellEnd"/>
        <w:r>
          <w:t>;</w:t>
        </w:r>
      </w:ins>
    </w:p>
    <w:p w:rsidR="00000000" w:rsidRDefault="00B15A49">
      <w:pPr>
        <w:pStyle w:val="NoSpacing"/>
        <w:rPr>
          <w:ins w:id="756" w:author="Kenneth Kon" w:date="2015-03-10T15:52:00Z"/>
        </w:rPr>
        <w:pPrChange w:id="757" w:author="Kenneth Kon" w:date="2015-03-10T15:52:00Z">
          <w:pPr/>
        </w:pPrChange>
      </w:pPr>
    </w:p>
    <w:p w:rsidR="00000000" w:rsidRDefault="00BC61AE">
      <w:pPr>
        <w:pStyle w:val="NoSpacing"/>
        <w:rPr>
          <w:ins w:id="758" w:author="Kenneth Kon" w:date="2015-03-10T15:52:00Z"/>
        </w:rPr>
        <w:pPrChange w:id="759" w:author="Kenneth Kon" w:date="2015-03-10T15:52:00Z">
          <w:pPr/>
        </w:pPrChange>
      </w:pPr>
      <w:ins w:id="760" w:author="Kenneth Kon" w:date="2015-03-10T15:52:00Z">
        <w:r>
          <w:t xml:space="preserve">import </w:t>
        </w:r>
        <w:proofErr w:type="spellStart"/>
        <w:r>
          <w:t>com.virtual.queue.beans.QueueInfo</w:t>
        </w:r>
        <w:proofErr w:type="spellEnd"/>
        <w:r>
          <w:t>;</w:t>
        </w:r>
      </w:ins>
    </w:p>
    <w:p w:rsidR="00000000" w:rsidRDefault="00BC61AE">
      <w:pPr>
        <w:pStyle w:val="NoSpacing"/>
        <w:rPr>
          <w:ins w:id="761" w:author="Kenneth Kon" w:date="2015-03-10T15:52:00Z"/>
        </w:rPr>
        <w:pPrChange w:id="762" w:author="Kenneth Kon" w:date="2015-03-10T15:52:00Z">
          <w:pPr/>
        </w:pPrChange>
      </w:pPr>
      <w:ins w:id="763" w:author="Kenneth Kon" w:date="2015-03-10T15:52:00Z">
        <w:r>
          <w:t xml:space="preserve">import </w:t>
        </w:r>
        <w:proofErr w:type="spellStart"/>
        <w:r>
          <w:t>com.virtual.queue.beans.UserQueueInfo</w:t>
        </w:r>
        <w:proofErr w:type="spellEnd"/>
        <w:r>
          <w:t>;</w:t>
        </w:r>
      </w:ins>
    </w:p>
    <w:p w:rsidR="00000000" w:rsidRDefault="00BC61AE">
      <w:pPr>
        <w:pStyle w:val="NoSpacing"/>
        <w:rPr>
          <w:ins w:id="764" w:author="Kenneth Kon" w:date="2015-03-10T15:52:00Z"/>
        </w:rPr>
        <w:pPrChange w:id="765" w:author="Kenneth Kon" w:date="2015-03-10T15:52:00Z">
          <w:pPr/>
        </w:pPrChange>
      </w:pPr>
      <w:ins w:id="766" w:author="Kenneth Kon" w:date="2015-03-10T15:52:00Z">
        <w:r>
          <w:t xml:space="preserve">import </w:t>
        </w:r>
        <w:proofErr w:type="spellStart"/>
        <w:r>
          <w:t>com.virtual.queue.beans.RideInfo</w:t>
        </w:r>
        <w:proofErr w:type="spellEnd"/>
        <w:r>
          <w:t>;</w:t>
        </w:r>
      </w:ins>
    </w:p>
    <w:p w:rsidR="00000000" w:rsidRDefault="00BC61AE">
      <w:pPr>
        <w:pStyle w:val="NoSpacing"/>
        <w:rPr>
          <w:ins w:id="767" w:author="Kenneth Kon" w:date="2015-03-10T15:52:00Z"/>
        </w:rPr>
        <w:pPrChange w:id="768" w:author="Kenneth Kon" w:date="2015-03-10T15:52:00Z">
          <w:pPr/>
        </w:pPrChange>
      </w:pPr>
      <w:ins w:id="769" w:author="Kenneth Kon" w:date="2015-03-10T15:52:00Z">
        <w:r>
          <w:t xml:space="preserve">import </w:t>
        </w:r>
        <w:proofErr w:type="spellStart"/>
        <w:r>
          <w:t>com.virtual.queue.beans.User</w:t>
        </w:r>
        <w:proofErr w:type="spellEnd"/>
        <w:r>
          <w:t>;</w:t>
        </w:r>
      </w:ins>
    </w:p>
    <w:p w:rsidR="00000000" w:rsidRDefault="00B15A49">
      <w:pPr>
        <w:pStyle w:val="NoSpacing"/>
        <w:rPr>
          <w:ins w:id="770" w:author="Kenneth Kon" w:date="2015-03-10T15:52:00Z"/>
        </w:rPr>
        <w:pPrChange w:id="771" w:author="Kenneth Kon" w:date="2015-03-10T15:52:00Z">
          <w:pPr/>
        </w:pPrChange>
      </w:pPr>
    </w:p>
    <w:p w:rsidR="00000000" w:rsidRDefault="00BC61AE">
      <w:pPr>
        <w:pStyle w:val="NoSpacing"/>
        <w:rPr>
          <w:ins w:id="772" w:author="Kenneth Kon" w:date="2015-03-10T15:52:00Z"/>
        </w:rPr>
        <w:pPrChange w:id="773" w:author="Kenneth Kon" w:date="2015-03-10T15:52:00Z">
          <w:pPr/>
        </w:pPrChange>
      </w:pPr>
      <w:ins w:id="774" w:author="Kenneth Kon" w:date="2015-03-10T15:52:00Z">
        <w:r>
          <w:t xml:space="preserve">public interface </w:t>
        </w:r>
        <w:proofErr w:type="spellStart"/>
        <w:r>
          <w:t>QueueDao</w:t>
        </w:r>
        <w:proofErr w:type="spellEnd"/>
        <w:r>
          <w:t xml:space="preserve"> {</w:t>
        </w:r>
      </w:ins>
    </w:p>
    <w:p w:rsidR="00000000" w:rsidRDefault="00BC61AE">
      <w:pPr>
        <w:pStyle w:val="NoSpacing"/>
        <w:rPr>
          <w:ins w:id="775" w:author="Kenneth Kon" w:date="2015-03-10T15:52:00Z"/>
        </w:rPr>
        <w:pPrChange w:id="776" w:author="Kenneth Kon" w:date="2015-03-10T15:52:00Z">
          <w:pPr/>
        </w:pPrChange>
      </w:pPr>
      <w:ins w:id="777"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000000" w:rsidRDefault="00B15A49">
      <w:pPr>
        <w:pStyle w:val="NoSpacing"/>
        <w:rPr>
          <w:ins w:id="778" w:author="Kenneth Kon" w:date="2015-03-10T15:52:00Z"/>
        </w:rPr>
        <w:pPrChange w:id="779" w:author="Kenneth Kon" w:date="2015-03-10T15:52:00Z">
          <w:pPr/>
        </w:pPrChange>
      </w:pPr>
    </w:p>
    <w:p w:rsidR="00000000" w:rsidRDefault="00BC61AE">
      <w:pPr>
        <w:pStyle w:val="NoSpacing"/>
        <w:rPr>
          <w:ins w:id="780" w:author="Kenneth Kon" w:date="2015-03-10T15:52:00Z"/>
        </w:rPr>
        <w:pPrChange w:id="781" w:author="Kenneth Kon" w:date="2015-03-10T15:52:00Z">
          <w:pPr/>
        </w:pPrChange>
      </w:pPr>
      <w:ins w:id="782"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000000" w:rsidRDefault="00B15A49">
      <w:pPr>
        <w:pStyle w:val="NoSpacing"/>
        <w:rPr>
          <w:ins w:id="783" w:author="Kenneth Kon" w:date="2015-03-10T15:52:00Z"/>
        </w:rPr>
        <w:pPrChange w:id="784" w:author="Kenneth Kon" w:date="2015-03-10T15:52:00Z">
          <w:pPr/>
        </w:pPrChange>
      </w:pPr>
    </w:p>
    <w:p w:rsidR="00000000" w:rsidRDefault="00BC61AE">
      <w:pPr>
        <w:pStyle w:val="NoSpacing"/>
        <w:rPr>
          <w:ins w:id="785" w:author="Kenneth Kon" w:date="2015-03-10T15:52:00Z"/>
        </w:rPr>
        <w:pPrChange w:id="786" w:author="Kenneth Kon" w:date="2015-03-10T15:52:00Z">
          <w:pPr/>
        </w:pPrChange>
      </w:pPr>
      <w:ins w:id="787"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000000" w:rsidRDefault="00B15A49">
      <w:pPr>
        <w:pStyle w:val="NoSpacing"/>
        <w:rPr>
          <w:ins w:id="788" w:author="Kenneth Kon" w:date="2015-03-10T15:52:00Z"/>
        </w:rPr>
        <w:pPrChange w:id="789" w:author="Kenneth Kon" w:date="2015-03-10T15:52:00Z">
          <w:pPr/>
        </w:pPrChange>
      </w:pPr>
    </w:p>
    <w:p w:rsidR="00000000" w:rsidRDefault="00BC61AE">
      <w:pPr>
        <w:pStyle w:val="NoSpacing"/>
        <w:rPr>
          <w:ins w:id="790" w:author="Kenneth Kon" w:date="2015-03-10T15:52:00Z"/>
        </w:rPr>
        <w:pPrChange w:id="791" w:author="Kenneth Kon" w:date="2015-03-10T15:52:00Z">
          <w:pPr/>
        </w:pPrChange>
      </w:pPr>
      <w:ins w:id="792"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000000" w:rsidRDefault="00B15A49">
      <w:pPr>
        <w:pStyle w:val="NoSpacing"/>
        <w:rPr>
          <w:ins w:id="793" w:author="Kenneth Kon" w:date="2015-03-10T15:52:00Z"/>
        </w:rPr>
        <w:pPrChange w:id="794" w:author="Kenneth Kon" w:date="2015-03-10T15:52:00Z">
          <w:pPr/>
        </w:pPrChange>
      </w:pPr>
    </w:p>
    <w:p w:rsidR="00000000" w:rsidRDefault="00BC61AE">
      <w:pPr>
        <w:pStyle w:val="NoSpacing"/>
        <w:rPr>
          <w:ins w:id="795" w:author="Kenneth Kon" w:date="2015-03-10T15:52:00Z"/>
        </w:rPr>
        <w:pPrChange w:id="796" w:author="Kenneth Kon" w:date="2015-03-10T15:52:00Z">
          <w:pPr/>
        </w:pPrChange>
      </w:pPr>
      <w:ins w:id="797"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B15A49">
      <w:pPr>
        <w:pStyle w:val="NoSpacing"/>
        <w:rPr>
          <w:ins w:id="798" w:author="Kenneth Kon" w:date="2015-03-10T15:52:00Z"/>
        </w:rPr>
        <w:pPrChange w:id="799" w:author="Kenneth Kon" w:date="2015-03-10T15:52:00Z">
          <w:pPr/>
        </w:pPrChange>
      </w:pPr>
    </w:p>
    <w:p w:rsidR="00000000" w:rsidRDefault="00BC61AE">
      <w:pPr>
        <w:pStyle w:val="NoSpacing"/>
        <w:rPr>
          <w:ins w:id="800" w:author="Kenneth Kon" w:date="2015-03-10T15:52:00Z"/>
        </w:rPr>
        <w:pPrChange w:id="801" w:author="Kenneth Kon" w:date="2015-03-10T15:52:00Z">
          <w:pPr/>
        </w:pPrChange>
      </w:pPr>
      <w:ins w:id="802"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000000" w:rsidRDefault="00B15A49">
      <w:pPr>
        <w:pStyle w:val="NoSpacing"/>
        <w:rPr>
          <w:ins w:id="803" w:author="Kenneth Kon" w:date="2015-03-10T15:52:00Z"/>
        </w:rPr>
        <w:pPrChange w:id="804" w:author="Kenneth Kon" w:date="2015-03-10T15:52:00Z">
          <w:pPr/>
        </w:pPrChange>
      </w:pPr>
    </w:p>
    <w:p w:rsidR="00000000" w:rsidRDefault="00BC61AE">
      <w:pPr>
        <w:pStyle w:val="NoSpacing"/>
        <w:rPr>
          <w:ins w:id="805" w:author="Kenneth Kon" w:date="2015-03-10T15:52:00Z"/>
        </w:rPr>
        <w:pPrChange w:id="806" w:author="Kenneth Kon" w:date="2015-03-10T15:52:00Z">
          <w:pPr/>
        </w:pPrChange>
      </w:pPr>
      <w:ins w:id="807"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000000" w:rsidRDefault="00BC61AE">
      <w:pPr>
        <w:pStyle w:val="NoSpacing"/>
        <w:rPr>
          <w:ins w:id="808" w:author="Kenneth Kon" w:date="2015-03-10T15:52:00Z"/>
        </w:rPr>
        <w:pPrChange w:id="809" w:author="Kenneth Kon" w:date="2015-03-10T15:52:00Z">
          <w:pPr/>
        </w:pPrChange>
      </w:pPr>
      <w:ins w:id="810" w:author="Kenneth Kon" w:date="2015-03-10T15:52:00Z">
        <w:r>
          <w:t>}</w:t>
        </w:r>
      </w:ins>
    </w:p>
    <w:p w:rsidR="00000000" w:rsidRDefault="00B15A49">
      <w:pPr>
        <w:pStyle w:val="NoSpacing"/>
        <w:rPr>
          <w:ins w:id="811" w:author="Kenneth Kon" w:date="2015-03-10T15:52:00Z"/>
        </w:rPr>
        <w:pPrChange w:id="812" w:author="Kenneth Kon" w:date="2015-03-10T15:52:00Z">
          <w:pPr/>
        </w:pPrChange>
      </w:pPr>
    </w:p>
    <w:p w:rsidR="00000000" w:rsidRDefault="00BC61AE">
      <w:pPr>
        <w:pStyle w:val="NoSpacing"/>
        <w:rPr>
          <w:ins w:id="813" w:author="Kenneth Kon" w:date="2015-03-10T15:52:00Z"/>
        </w:rPr>
        <w:pPrChange w:id="814" w:author="Kenneth Kon" w:date="2015-03-10T15:52:00Z">
          <w:pPr/>
        </w:pPrChange>
      </w:pPr>
      <w:ins w:id="815" w:author="Kenneth Kon" w:date="2015-03-10T15:52:00Z">
        <w:r w:rsidRPr="00DF7FAB">
          <w:t xml:space="preserve">Class Interfaces (code) for the subsystem </w:t>
        </w:r>
        <w:r>
          <w:t>Ride Operation</w:t>
        </w:r>
        <w:r w:rsidRPr="00DF7FAB">
          <w:t>:</w:t>
        </w:r>
      </w:ins>
    </w:p>
    <w:p w:rsidR="00000000" w:rsidRDefault="00B15A49">
      <w:pPr>
        <w:pStyle w:val="NoSpacing"/>
        <w:rPr>
          <w:ins w:id="816" w:author="Kenneth Kon" w:date="2015-03-10T15:52:00Z"/>
        </w:rPr>
        <w:pPrChange w:id="817" w:author="Kenneth Kon" w:date="2015-03-10T15:52:00Z">
          <w:pPr/>
        </w:pPrChange>
      </w:pPr>
    </w:p>
    <w:p w:rsidR="00000000" w:rsidRDefault="00BC61AE">
      <w:pPr>
        <w:pStyle w:val="NoSpacing"/>
        <w:rPr>
          <w:ins w:id="818" w:author="Kenneth Kon" w:date="2015-03-10T15:52:00Z"/>
        </w:rPr>
        <w:pPrChange w:id="819" w:author="Kenneth Kon" w:date="2015-03-10T15:52:00Z">
          <w:pPr/>
        </w:pPrChange>
      </w:pPr>
      <w:ins w:id="820" w:author="Kenneth Kon" w:date="2015-03-10T15:52:00Z">
        <w:r>
          <w:t xml:space="preserve">package </w:t>
        </w:r>
        <w:proofErr w:type="spellStart"/>
        <w:r>
          <w:t>com.virtual.queue.dao</w:t>
        </w:r>
        <w:proofErr w:type="spellEnd"/>
        <w:r>
          <w:t>;</w:t>
        </w:r>
      </w:ins>
    </w:p>
    <w:p w:rsidR="00000000" w:rsidRDefault="00B15A49">
      <w:pPr>
        <w:pStyle w:val="NoSpacing"/>
        <w:rPr>
          <w:ins w:id="821" w:author="Kenneth Kon" w:date="2015-03-10T15:52:00Z"/>
        </w:rPr>
        <w:pPrChange w:id="822" w:author="Kenneth Kon" w:date="2015-03-10T15:52:00Z">
          <w:pPr/>
        </w:pPrChange>
      </w:pPr>
    </w:p>
    <w:p w:rsidR="00000000" w:rsidRDefault="00BC61AE">
      <w:pPr>
        <w:pStyle w:val="NoSpacing"/>
        <w:rPr>
          <w:ins w:id="823" w:author="Kenneth Kon" w:date="2015-03-10T15:52:00Z"/>
        </w:rPr>
        <w:pPrChange w:id="824" w:author="Kenneth Kon" w:date="2015-03-10T15:52:00Z">
          <w:pPr/>
        </w:pPrChange>
      </w:pPr>
      <w:ins w:id="825" w:author="Kenneth Kon" w:date="2015-03-10T15:52:00Z">
        <w:r>
          <w:t xml:space="preserve">import </w:t>
        </w:r>
        <w:proofErr w:type="spellStart"/>
        <w:r>
          <w:t>java.util.List</w:t>
        </w:r>
        <w:proofErr w:type="spellEnd"/>
        <w:r>
          <w:t>;</w:t>
        </w:r>
      </w:ins>
    </w:p>
    <w:p w:rsidR="00000000" w:rsidRDefault="00B15A49">
      <w:pPr>
        <w:pStyle w:val="NoSpacing"/>
        <w:rPr>
          <w:ins w:id="826" w:author="Kenneth Kon" w:date="2015-03-10T15:52:00Z"/>
        </w:rPr>
        <w:pPrChange w:id="827" w:author="Kenneth Kon" w:date="2015-03-10T15:52:00Z">
          <w:pPr/>
        </w:pPrChange>
      </w:pPr>
    </w:p>
    <w:p w:rsidR="00000000" w:rsidRDefault="00BC61AE">
      <w:pPr>
        <w:pStyle w:val="NoSpacing"/>
        <w:rPr>
          <w:ins w:id="828" w:author="Kenneth Kon" w:date="2015-03-10T15:52:00Z"/>
        </w:rPr>
        <w:pPrChange w:id="829" w:author="Kenneth Kon" w:date="2015-03-10T15:52:00Z">
          <w:pPr/>
        </w:pPrChange>
      </w:pPr>
      <w:ins w:id="830" w:author="Kenneth Kon" w:date="2015-03-10T15:52:00Z">
        <w:r>
          <w:t xml:space="preserve">import </w:t>
        </w:r>
        <w:proofErr w:type="spellStart"/>
        <w:r>
          <w:t>com.virtual.queue.beans.RideInfo</w:t>
        </w:r>
        <w:proofErr w:type="spellEnd"/>
        <w:r>
          <w:t>;</w:t>
        </w:r>
      </w:ins>
    </w:p>
    <w:p w:rsidR="00000000" w:rsidRDefault="00BC61AE">
      <w:pPr>
        <w:pStyle w:val="NoSpacing"/>
        <w:rPr>
          <w:ins w:id="831" w:author="Kenneth Kon" w:date="2015-03-10T15:52:00Z"/>
        </w:rPr>
        <w:pPrChange w:id="832" w:author="Kenneth Kon" w:date="2015-03-10T15:52:00Z">
          <w:pPr/>
        </w:pPrChange>
      </w:pPr>
      <w:ins w:id="833" w:author="Kenneth Kon" w:date="2015-03-10T15:52:00Z">
        <w:r>
          <w:t xml:space="preserve">import </w:t>
        </w:r>
        <w:proofErr w:type="spellStart"/>
        <w:r>
          <w:t>com.virtual.queue.exception.NotificationException</w:t>
        </w:r>
        <w:proofErr w:type="spellEnd"/>
        <w:r>
          <w:t>;</w:t>
        </w:r>
      </w:ins>
    </w:p>
    <w:p w:rsidR="00000000" w:rsidRDefault="00B15A49">
      <w:pPr>
        <w:pStyle w:val="NoSpacing"/>
        <w:rPr>
          <w:ins w:id="834" w:author="Kenneth Kon" w:date="2015-03-10T15:52:00Z"/>
        </w:rPr>
        <w:pPrChange w:id="835" w:author="Kenneth Kon" w:date="2015-03-10T15:52:00Z">
          <w:pPr/>
        </w:pPrChange>
      </w:pPr>
    </w:p>
    <w:p w:rsidR="00000000" w:rsidRDefault="00BC61AE">
      <w:pPr>
        <w:pStyle w:val="NoSpacing"/>
        <w:rPr>
          <w:ins w:id="836" w:author="Kenneth Kon" w:date="2015-03-10T15:52:00Z"/>
        </w:rPr>
        <w:pPrChange w:id="837" w:author="Kenneth Kon" w:date="2015-03-10T15:52:00Z">
          <w:pPr/>
        </w:pPrChange>
      </w:pPr>
      <w:ins w:id="838" w:author="Kenneth Kon" w:date="2015-03-10T15:52:00Z">
        <w:r>
          <w:t xml:space="preserve">public interface </w:t>
        </w:r>
        <w:proofErr w:type="spellStart"/>
        <w:r>
          <w:t>RideDao</w:t>
        </w:r>
        <w:proofErr w:type="spellEnd"/>
        <w:r>
          <w:t xml:space="preserve"> {</w:t>
        </w:r>
      </w:ins>
    </w:p>
    <w:p w:rsidR="00000000" w:rsidRDefault="00BC61AE">
      <w:pPr>
        <w:pStyle w:val="NoSpacing"/>
        <w:rPr>
          <w:ins w:id="839" w:author="Kenneth Kon" w:date="2015-03-10T15:52:00Z"/>
        </w:rPr>
        <w:pPrChange w:id="840" w:author="Kenneth Kon" w:date="2015-03-10T15:52:00Z">
          <w:pPr/>
        </w:pPrChange>
      </w:pPr>
      <w:ins w:id="841"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000000" w:rsidRDefault="00BC61AE">
      <w:pPr>
        <w:pStyle w:val="NoSpacing"/>
        <w:rPr>
          <w:ins w:id="842" w:author="Kenneth Kon" w:date="2015-03-10T15:52:00Z"/>
        </w:rPr>
        <w:pPrChange w:id="843" w:author="Kenneth Kon" w:date="2015-03-10T15:52:00Z">
          <w:pPr/>
        </w:pPrChange>
      </w:pPr>
      <w:ins w:id="844"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00000" w:rsidRDefault="00BC61AE">
      <w:pPr>
        <w:pStyle w:val="NoSpacing"/>
        <w:rPr>
          <w:ins w:id="845" w:author="Kenneth Kon" w:date="2015-03-10T15:52:00Z"/>
        </w:rPr>
        <w:pPrChange w:id="846" w:author="Kenneth Kon" w:date="2015-03-10T15:52:00Z">
          <w:pPr/>
        </w:pPrChange>
      </w:pPr>
      <w:ins w:id="847"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00000" w:rsidRDefault="00BC61AE">
      <w:pPr>
        <w:pStyle w:val="NoSpacing"/>
        <w:rPr>
          <w:ins w:id="848" w:author="Kenneth Kon" w:date="2015-03-10T15:52:00Z"/>
        </w:rPr>
        <w:pPrChange w:id="849" w:author="Kenneth Kon" w:date="2015-03-10T15:52:00Z">
          <w:pPr/>
        </w:pPrChange>
      </w:pPr>
      <w:ins w:id="850"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BC61AE">
      <w:pPr>
        <w:pStyle w:val="NoSpacing"/>
        <w:rPr>
          <w:ins w:id="851" w:author="Kenneth Kon" w:date="2015-03-10T15:52:00Z"/>
        </w:rPr>
        <w:pPrChange w:id="852" w:author="Kenneth Kon" w:date="2015-03-10T15:52:00Z">
          <w:pPr/>
        </w:pPrChange>
      </w:pPr>
      <w:ins w:id="853" w:author="Kenneth Kon" w:date="2015-03-10T15:52:00Z">
        <w:r>
          <w:tab/>
          <w:t>public List&lt;</w:t>
        </w:r>
        <w:proofErr w:type="spellStart"/>
        <w:r>
          <w:t>RideInfo</w:t>
        </w:r>
        <w:proofErr w:type="spellEnd"/>
        <w:r>
          <w:t xml:space="preserve">&gt; </w:t>
        </w:r>
        <w:proofErr w:type="spellStart"/>
        <w:r>
          <w:t>getAll</w:t>
        </w:r>
        <w:proofErr w:type="spellEnd"/>
        <w:r>
          <w:t>();</w:t>
        </w:r>
      </w:ins>
    </w:p>
    <w:p w:rsidR="00000000" w:rsidRDefault="00BC61AE">
      <w:pPr>
        <w:pStyle w:val="NoSpacing"/>
        <w:rPr>
          <w:ins w:id="854" w:author="Kenneth Kon" w:date="2015-03-10T15:52:00Z"/>
        </w:rPr>
        <w:pPrChange w:id="855" w:author="Kenneth Kon" w:date="2015-03-10T15:52:00Z">
          <w:pPr/>
        </w:pPrChange>
      </w:pPr>
      <w:ins w:id="856" w:author="Kenneth Kon" w:date="2015-03-10T15:52:00Z">
        <w:r>
          <w:tab/>
        </w:r>
      </w:ins>
    </w:p>
    <w:p w:rsidR="00000000" w:rsidRDefault="00BC61AE">
      <w:pPr>
        <w:pStyle w:val="NoSpacing"/>
        <w:rPr>
          <w:ins w:id="857" w:author="Kenneth Kon" w:date="2015-03-10T15:52:00Z"/>
        </w:rPr>
        <w:pPrChange w:id="858" w:author="Kenneth Kon" w:date="2015-03-10T15:52:00Z">
          <w:pPr/>
        </w:pPrChange>
      </w:pPr>
      <w:ins w:id="859" w:author="Kenneth Kon" w:date="2015-03-10T15:52:00Z">
        <w:r>
          <w:lastRenderedPageBreak/>
          <w:tab/>
        </w:r>
      </w:ins>
    </w:p>
    <w:p w:rsidR="00000000" w:rsidRDefault="00BC61AE">
      <w:pPr>
        <w:pStyle w:val="NoSpacing"/>
        <w:rPr>
          <w:ins w:id="860" w:author="Kenneth Kon" w:date="2015-03-10T15:52:00Z"/>
        </w:rPr>
        <w:pPrChange w:id="861" w:author="Kenneth Kon" w:date="2015-03-10T15:52:00Z">
          <w:pPr/>
        </w:pPrChange>
      </w:pPr>
      <w:ins w:id="862" w:author="Kenneth Kon" w:date="2015-03-10T15:52:00Z">
        <w:r>
          <w:tab/>
        </w:r>
      </w:ins>
    </w:p>
    <w:p w:rsidR="00000000" w:rsidRDefault="00BC61AE">
      <w:pPr>
        <w:pStyle w:val="NoSpacing"/>
        <w:rPr>
          <w:ins w:id="863" w:author="Kenneth Kon" w:date="2015-03-10T15:52:00Z"/>
        </w:rPr>
        <w:pPrChange w:id="864" w:author="Kenneth Kon" w:date="2015-03-10T15:52:00Z">
          <w:pPr/>
        </w:pPrChange>
      </w:pPr>
      <w:ins w:id="865" w:author="Kenneth Kon" w:date="2015-03-10T15:52:00Z">
        <w:r>
          <w:t>}</w:t>
        </w:r>
      </w:ins>
    </w:p>
    <w:p w:rsidR="00000000" w:rsidRDefault="00B15A49">
      <w:pPr>
        <w:pStyle w:val="NoSpacing"/>
        <w:rPr>
          <w:ins w:id="866" w:author="Kenneth Kon" w:date="2015-03-10T15:52:00Z"/>
        </w:rPr>
        <w:pPrChange w:id="867" w:author="Kenneth Kon" w:date="2015-03-10T15:52:00Z">
          <w:pPr/>
        </w:pPrChange>
      </w:pPr>
    </w:p>
    <w:p w:rsidR="00000000" w:rsidRDefault="00BC61AE">
      <w:pPr>
        <w:pStyle w:val="NoSpacing"/>
        <w:rPr>
          <w:ins w:id="868" w:author="Kenneth Kon" w:date="2015-03-10T15:52:00Z"/>
        </w:rPr>
        <w:pPrChange w:id="869" w:author="Kenneth Kon" w:date="2015-03-10T15:52:00Z">
          <w:pPr/>
        </w:pPrChange>
      </w:pPr>
      <w:ins w:id="870" w:author="Kenneth Kon" w:date="2015-03-10T15:52:00Z">
        <w:r>
          <w:t xml:space="preserve">package </w:t>
        </w:r>
        <w:proofErr w:type="spellStart"/>
        <w:r>
          <w:t>com.virtual.queue.builder</w:t>
        </w:r>
        <w:proofErr w:type="spellEnd"/>
        <w:r>
          <w:t>;</w:t>
        </w:r>
      </w:ins>
    </w:p>
    <w:p w:rsidR="00000000" w:rsidRDefault="00B15A49">
      <w:pPr>
        <w:pStyle w:val="NoSpacing"/>
        <w:rPr>
          <w:ins w:id="871" w:author="Kenneth Kon" w:date="2015-03-10T15:52:00Z"/>
        </w:rPr>
        <w:pPrChange w:id="872" w:author="Kenneth Kon" w:date="2015-03-10T15:52:00Z">
          <w:pPr/>
        </w:pPrChange>
      </w:pPr>
    </w:p>
    <w:p w:rsidR="00000000" w:rsidRDefault="00BC61AE">
      <w:pPr>
        <w:pStyle w:val="NoSpacing"/>
        <w:rPr>
          <w:ins w:id="873" w:author="Kenneth Kon" w:date="2015-03-10T15:52:00Z"/>
        </w:rPr>
        <w:pPrChange w:id="874" w:author="Kenneth Kon" w:date="2015-03-10T15:52:00Z">
          <w:pPr/>
        </w:pPrChange>
      </w:pPr>
      <w:ins w:id="875" w:author="Kenneth Kon" w:date="2015-03-10T15:52:00Z">
        <w:r>
          <w:t xml:space="preserve">import </w:t>
        </w:r>
        <w:proofErr w:type="spellStart"/>
        <w:r>
          <w:t>java.util.List</w:t>
        </w:r>
        <w:proofErr w:type="spellEnd"/>
        <w:r>
          <w:t>;</w:t>
        </w:r>
      </w:ins>
    </w:p>
    <w:p w:rsidR="00000000" w:rsidRDefault="00B15A49">
      <w:pPr>
        <w:pStyle w:val="NoSpacing"/>
        <w:rPr>
          <w:ins w:id="876" w:author="Kenneth Kon" w:date="2015-03-10T15:52:00Z"/>
        </w:rPr>
        <w:pPrChange w:id="877" w:author="Kenneth Kon" w:date="2015-03-10T15:52:00Z">
          <w:pPr/>
        </w:pPrChange>
      </w:pPr>
    </w:p>
    <w:p w:rsidR="00000000" w:rsidRDefault="00BC61AE">
      <w:pPr>
        <w:pStyle w:val="NoSpacing"/>
        <w:rPr>
          <w:ins w:id="878" w:author="Kenneth Kon" w:date="2015-03-10T15:52:00Z"/>
        </w:rPr>
        <w:pPrChange w:id="879" w:author="Kenneth Kon" w:date="2015-03-10T15:52:00Z">
          <w:pPr/>
        </w:pPrChange>
      </w:pPr>
      <w:ins w:id="880" w:author="Kenneth Kon" w:date="2015-03-10T15:52:00Z">
        <w:r>
          <w:t xml:space="preserve">import </w:t>
        </w:r>
        <w:proofErr w:type="spellStart"/>
        <w:r>
          <w:t>com.virtual.queue.rule.Rule</w:t>
        </w:r>
        <w:proofErr w:type="spellEnd"/>
        <w:r>
          <w:t>;</w:t>
        </w:r>
      </w:ins>
    </w:p>
    <w:p w:rsidR="00000000" w:rsidRDefault="00B15A49">
      <w:pPr>
        <w:pStyle w:val="NoSpacing"/>
        <w:rPr>
          <w:ins w:id="881" w:author="Kenneth Kon" w:date="2015-03-10T15:52:00Z"/>
        </w:rPr>
        <w:pPrChange w:id="882" w:author="Kenneth Kon" w:date="2015-03-10T15:52:00Z">
          <w:pPr/>
        </w:pPrChange>
      </w:pPr>
    </w:p>
    <w:p w:rsidR="00000000" w:rsidRDefault="00BC61AE">
      <w:pPr>
        <w:pStyle w:val="NoSpacing"/>
        <w:rPr>
          <w:ins w:id="883" w:author="Kenneth Kon" w:date="2015-03-10T15:52:00Z"/>
        </w:rPr>
        <w:pPrChange w:id="884" w:author="Kenneth Kon" w:date="2015-03-10T15:52:00Z">
          <w:pPr/>
        </w:pPrChange>
      </w:pPr>
      <w:ins w:id="885" w:author="Kenneth Kon" w:date="2015-03-10T15:52:00Z">
        <w:r>
          <w:t xml:space="preserve">public interface </w:t>
        </w:r>
        <w:proofErr w:type="spellStart"/>
        <w:r>
          <w:t>RuleBuilder</w:t>
        </w:r>
        <w:proofErr w:type="spellEnd"/>
        <w:r>
          <w:t xml:space="preserve"> {</w:t>
        </w:r>
      </w:ins>
    </w:p>
    <w:p w:rsidR="00000000" w:rsidRDefault="00BC61AE">
      <w:pPr>
        <w:pStyle w:val="NoSpacing"/>
        <w:rPr>
          <w:ins w:id="886" w:author="Kenneth Kon" w:date="2015-03-10T15:52:00Z"/>
        </w:rPr>
        <w:pPrChange w:id="887" w:author="Kenneth Kon" w:date="2015-03-10T15:52:00Z">
          <w:pPr/>
        </w:pPrChange>
      </w:pPr>
      <w:ins w:id="888" w:author="Kenneth Kon" w:date="2015-03-10T15:52:00Z">
        <w:r>
          <w:tab/>
          <w:t xml:space="preserve">public List&lt;Rule&gt; </w:t>
        </w:r>
        <w:proofErr w:type="spellStart"/>
        <w:r>
          <w:t>buildRules</w:t>
        </w:r>
        <w:proofErr w:type="spellEnd"/>
        <w:r>
          <w:t>();</w:t>
        </w:r>
      </w:ins>
    </w:p>
    <w:p w:rsidR="00000000" w:rsidRDefault="00B15A49">
      <w:pPr>
        <w:pStyle w:val="NoSpacing"/>
        <w:rPr>
          <w:ins w:id="889" w:author="Kenneth Kon" w:date="2015-03-10T15:52:00Z"/>
        </w:rPr>
        <w:pPrChange w:id="890" w:author="Kenneth Kon" w:date="2015-03-10T15:52:00Z">
          <w:pPr/>
        </w:pPrChange>
      </w:pPr>
    </w:p>
    <w:p w:rsidR="00000000" w:rsidRDefault="00BC61AE">
      <w:pPr>
        <w:pStyle w:val="NoSpacing"/>
        <w:rPr>
          <w:ins w:id="891" w:author="Kenneth Kon" w:date="2015-03-10T15:52:00Z"/>
        </w:rPr>
        <w:pPrChange w:id="892" w:author="Kenneth Kon" w:date="2015-03-10T15:52:00Z">
          <w:pPr/>
        </w:pPrChange>
      </w:pPr>
      <w:ins w:id="893" w:author="Kenneth Kon" w:date="2015-03-10T15:52:00Z">
        <w:r>
          <w:t>}</w:t>
        </w:r>
      </w:ins>
    </w:p>
    <w:p w:rsidR="00000000" w:rsidRDefault="00B15A49">
      <w:pPr>
        <w:pStyle w:val="NoSpacing"/>
        <w:rPr>
          <w:ins w:id="894" w:author="Kenneth Kon" w:date="2015-03-10T15:52:00Z"/>
        </w:rPr>
        <w:pPrChange w:id="895" w:author="Kenneth Kon" w:date="2015-03-10T15:52:00Z">
          <w:pPr/>
        </w:pPrChange>
      </w:pPr>
    </w:p>
    <w:p w:rsidR="00000000" w:rsidRDefault="00BC61AE">
      <w:pPr>
        <w:pStyle w:val="NoSpacing"/>
        <w:rPr>
          <w:ins w:id="896" w:author="Kenneth Kon" w:date="2015-03-10T15:52:00Z"/>
        </w:rPr>
        <w:pPrChange w:id="897" w:author="Kenneth Kon" w:date="2015-03-10T15:52:00Z">
          <w:pPr/>
        </w:pPrChange>
      </w:pPr>
      <w:ins w:id="898" w:author="Kenneth Kon" w:date="2015-03-10T15:52:00Z">
        <w:r>
          <w:t xml:space="preserve">package </w:t>
        </w:r>
        <w:proofErr w:type="spellStart"/>
        <w:r>
          <w:t>com.virtual.queue.validator</w:t>
        </w:r>
        <w:proofErr w:type="spellEnd"/>
        <w:r>
          <w:t>;</w:t>
        </w:r>
      </w:ins>
    </w:p>
    <w:p w:rsidR="00000000" w:rsidRDefault="00B15A49">
      <w:pPr>
        <w:pStyle w:val="NoSpacing"/>
        <w:rPr>
          <w:ins w:id="899" w:author="Kenneth Kon" w:date="2015-03-10T15:52:00Z"/>
        </w:rPr>
        <w:pPrChange w:id="900" w:author="Kenneth Kon" w:date="2015-03-10T15:52:00Z">
          <w:pPr/>
        </w:pPrChange>
      </w:pPr>
    </w:p>
    <w:p w:rsidR="00000000" w:rsidRDefault="00BC61AE">
      <w:pPr>
        <w:pStyle w:val="NoSpacing"/>
        <w:rPr>
          <w:ins w:id="901" w:author="Kenneth Kon" w:date="2015-03-10T15:52:00Z"/>
        </w:rPr>
        <w:pPrChange w:id="902" w:author="Kenneth Kon" w:date="2015-03-10T15:52:00Z">
          <w:pPr/>
        </w:pPrChange>
      </w:pPr>
      <w:ins w:id="903" w:author="Kenneth Kon" w:date="2015-03-10T15:52:00Z">
        <w:r>
          <w:t xml:space="preserve">import </w:t>
        </w:r>
        <w:proofErr w:type="spellStart"/>
        <w:r>
          <w:t>java.util.List</w:t>
        </w:r>
        <w:proofErr w:type="spellEnd"/>
        <w:r>
          <w:t>;</w:t>
        </w:r>
      </w:ins>
    </w:p>
    <w:p w:rsidR="00000000" w:rsidRDefault="00B15A49">
      <w:pPr>
        <w:pStyle w:val="NoSpacing"/>
        <w:rPr>
          <w:ins w:id="904" w:author="Kenneth Kon" w:date="2015-03-10T15:52:00Z"/>
        </w:rPr>
        <w:pPrChange w:id="905" w:author="Kenneth Kon" w:date="2015-03-10T15:52:00Z">
          <w:pPr/>
        </w:pPrChange>
      </w:pPr>
    </w:p>
    <w:p w:rsidR="00000000" w:rsidRDefault="00BC61AE">
      <w:pPr>
        <w:pStyle w:val="NoSpacing"/>
        <w:rPr>
          <w:ins w:id="906" w:author="Kenneth Kon" w:date="2015-03-10T15:52:00Z"/>
        </w:rPr>
        <w:pPrChange w:id="907" w:author="Kenneth Kon" w:date="2015-03-10T15:52:00Z">
          <w:pPr/>
        </w:pPrChange>
      </w:pPr>
      <w:ins w:id="908" w:author="Kenneth Kon" w:date="2015-03-10T15:52:00Z">
        <w:r>
          <w:t xml:space="preserve">import </w:t>
        </w:r>
        <w:proofErr w:type="spellStart"/>
        <w:r>
          <w:t>com.virtual.queue.rule.Rule</w:t>
        </w:r>
        <w:proofErr w:type="spellEnd"/>
        <w:r>
          <w:t>;</w:t>
        </w:r>
      </w:ins>
    </w:p>
    <w:p w:rsidR="00000000" w:rsidRDefault="00B15A49">
      <w:pPr>
        <w:pStyle w:val="NoSpacing"/>
        <w:rPr>
          <w:ins w:id="909" w:author="Kenneth Kon" w:date="2015-03-10T15:52:00Z"/>
        </w:rPr>
        <w:pPrChange w:id="910" w:author="Kenneth Kon" w:date="2015-03-10T15:52:00Z">
          <w:pPr/>
        </w:pPrChange>
      </w:pPr>
    </w:p>
    <w:p w:rsidR="00000000" w:rsidRDefault="00BC61AE">
      <w:pPr>
        <w:pStyle w:val="NoSpacing"/>
        <w:rPr>
          <w:ins w:id="911" w:author="Kenneth Kon" w:date="2015-03-10T15:52:00Z"/>
        </w:rPr>
        <w:pPrChange w:id="912" w:author="Kenneth Kon" w:date="2015-03-10T15:52:00Z">
          <w:pPr/>
        </w:pPrChange>
      </w:pPr>
      <w:ins w:id="913" w:author="Kenneth Kon" w:date="2015-03-10T15:52:00Z">
        <w:r>
          <w:t xml:space="preserve">public interface </w:t>
        </w:r>
        <w:proofErr w:type="spellStart"/>
        <w:r>
          <w:t>Validator</w:t>
        </w:r>
        <w:proofErr w:type="spellEnd"/>
        <w:r>
          <w:t xml:space="preserve"> {</w:t>
        </w:r>
      </w:ins>
    </w:p>
    <w:p w:rsidR="00000000" w:rsidRDefault="00BC61AE">
      <w:pPr>
        <w:pStyle w:val="NoSpacing"/>
        <w:rPr>
          <w:ins w:id="914" w:author="Kenneth Kon" w:date="2015-03-10T15:52:00Z"/>
        </w:rPr>
        <w:pPrChange w:id="915" w:author="Kenneth Kon" w:date="2015-03-10T15:52:00Z">
          <w:pPr/>
        </w:pPrChange>
      </w:pPr>
      <w:ins w:id="916" w:author="Kenneth Kon" w:date="2015-03-10T15:52:00Z">
        <w:r>
          <w:tab/>
          <w:t xml:space="preserve">public void </w:t>
        </w:r>
        <w:proofErr w:type="spellStart"/>
        <w:r>
          <w:t>setRules</w:t>
        </w:r>
        <w:proofErr w:type="spellEnd"/>
        <w:r>
          <w:t>(final List&lt;Rule&gt; rules) throws Exception;</w:t>
        </w:r>
      </w:ins>
    </w:p>
    <w:p w:rsidR="00000000" w:rsidRDefault="00BC61AE">
      <w:pPr>
        <w:pStyle w:val="NoSpacing"/>
        <w:rPr>
          <w:ins w:id="917" w:author="Kenneth Kon" w:date="2015-03-10T15:52:00Z"/>
        </w:rPr>
        <w:pPrChange w:id="918" w:author="Kenneth Kon" w:date="2015-03-10T15:52:00Z">
          <w:pPr/>
        </w:pPrChange>
      </w:pPr>
      <w:ins w:id="919" w:author="Kenneth Kon" w:date="2015-03-10T15:52:00Z">
        <w:r>
          <w:t xml:space="preserve"> </w:t>
        </w:r>
      </w:ins>
    </w:p>
    <w:p w:rsidR="00000000" w:rsidRDefault="00BC61AE">
      <w:pPr>
        <w:pStyle w:val="NoSpacing"/>
        <w:rPr>
          <w:ins w:id="920" w:author="Kenneth Kon" w:date="2015-03-10T15:52:00Z"/>
        </w:rPr>
        <w:pPrChange w:id="921" w:author="Kenneth Kon" w:date="2015-03-10T15:52:00Z">
          <w:pPr/>
        </w:pPrChange>
      </w:pPr>
      <w:ins w:id="922"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000000" w:rsidRDefault="00BC61AE">
      <w:pPr>
        <w:pStyle w:val="NoSpacing"/>
        <w:rPr>
          <w:ins w:id="923" w:author="Kenneth Kon" w:date="2015-03-10T15:52:00Z"/>
        </w:rPr>
        <w:pPrChange w:id="924" w:author="Kenneth Kon" w:date="2015-03-10T15:52:00Z">
          <w:pPr/>
        </w:pPrChange>
      </w:pPr>
      <w:ins w:id="925" w:author="Kenneth Kon" w:date="2015-03-10T15:52:00Z">
        <w:r>
          <w:t>}</w:t>
        </w:r>
      </w:ins>
    </w:p>
    <w:p w:rsidR="00000000" w:rsidRDefault="00B15A49">
      <w:pPr>
        <w:pStyle w:val="NoSpacing"/>
        <w:rPr>
          <w:ins w:id="926" w:author="Kenneth Kon" w:date="2015-03-10T15:52:00Z"/>
        </w:rPr>
        <w:pPrChange w:id="927" w:author="Kenneth Kon" w:date="2015-03-10T15:52:00Z">
          <w:pPr/>
        </w:pPrChange>
      </w:pPr>
    </w:p>
    <w:p w:rsidR="00000000" w:rsidRDefault="00BC61AE">
      <w:pPr>
        <w:pStyle w:val="NoSpacing"/>
        <w:rPr>
          <w:ins w:id="928" w:author="Kenneth Kon" w:date="2015-03-10T15:52:00Z"/>
        </w:rPr>
        <w:pPrChange w:id="929" w:author="Kenneth Kon" w:date="2015-03-10T15:52:00Z">
          <w:pPr/>
        </w:pPrChange>
      </w:pPr>
      <w:ins w:id="930" w:author="Kenneth Kon" w:date="2015-03-10T15:52:00Z">
        <w:r>
          <w:t xml:space="preserve">package </w:t>
        </w:r>
        <w:proofErr w:type="spellStart"/>
        <w:r>
          <w:t>com.virtual.queue.service</w:t>
        </w:r>
        <w:proofErr w:type="spellEnd"/>
        <w:r>
          <w:t>;</w:t>
        </w:r>
      </w:ins>
    </w:p>
    <w:p w:rsidR="00000000" w:rsidRDefault="00B15A49">
      <w:pPr>
        <w:pStyle w:val="NoSpacing"/>
        <w:rPr>
          <w:ins w:id="931" w:author="Kenneth Kon" w:date="2015-03-10T15:52:00Z"/>
        </w:rPr>
        <w:pPrChange w:id="932" w:author="Kenneth Kon" w:date="2015-03-10T15:52:00Z">
          <w:pPr/>
        </w:pPrChange>
      </w:pPr>
    </w:p>
    <w:p w:rsidR="00000000" w:rsidRDefault="00BC61AE">
      <w:pPr>
        <w:pStyle w:val="NoSpacing"/>
        <w:rPr>
          <w:ins w:id="933" w:author="Kenneth Kon" w:date="2015-03-10T15:52:00Z"/>
        </w:rPr>
        <w:pPrChange w:id="934" w:author="Kenneth Kon" w:date="2015-03-10T15:52:00Z">
          <w:pPr/>
        </w:pPrChange>
      </w:pPr>
      <w:ins w:id="935" w:author="Kenneth Kon" w:date="2015-03-10T15:52:00Z">
        <w:r>
          <w:t xml:space="preserve">import </w:t>
        </w:r>
        <w:proofErr w:type="spellStart"/>
        <w:r>
          <w:t>java.util.List</w:t>
        </w:r>
        <w:proofErr w:type="spellEnd"/>
        <w:r>
          <w:t>;</w:t>
        </w:r>
      </w:ins>
    </w:p>
    <w:p w:rsidR="00000000" w:rsidRDefault="00B15A49">
      <w:pPr>
        <w:pStyle w:val="NoSpacing"/>
        <w:rPr>
          <w:ins w:id="936" w:author="Kenneth Kon" w:date="2015-03-10T15:52:00Z"/>
        </w:rPr>
        <w:pPrChange w:id="937" w:author="Kenneth Kon" w:date="2015-03-10T15:52:00Z">
          <w:pPr/>
        </w:pPrChange>
      </w:pPr>
    </w:p>
    <w:p w:rsidR="00000000" w:rsidRDefault="00BC61AE">
      <w:pPr>
        <w:pStyle w:val="NoSpacing"/>
        <w:rPr>
          <w:ins w:id="938" w:author="Kenneth Kon" w:date="2015-03-10T15:52:00Z"/>
        </w:rPr>
        <w:pPrChange w:id="939" w:author="Kenneth Kon" w:date="2015-03-10T15:52:00Z">
          <w:pPr/>
        </w:pPrChange>
      </w:pPr>
      <w:ins w:id="940" w:author="Kenneth Kon" w:date="2015-03-10T15:52:00Z">
        <w:r>
          <w:t xml:space="preserve">import </w:t>
        </w:r>
        <w:proofErr w:type="spellStart"/>
        <w:r>
          <w:t>org.springframework.stereotype.Service</w:t>
        </w:r>
        <w:proofErr w:type="spellEnd"/>
        <w:r>
          <w:t>;</w:t>
        </w:r>
      </w:ins>
    </w:p>
    <w:p w:rsidR="00000000" w:rsidRDefault="00B15A49">
      <w:pPr>
        <w:pStyle w:val="NoSpacing"/>
        <w:rPr>
          <w:ins w:id="941" w:author="Kenneth Kon" w:date="2015-03-10T15:52:00Z"/>
        </w:rPr>
        <w:pPrChange w:id="942" w:author="Kenneth Kon" w:date="2015-03-10T15:52:00Z">
          <w:pPr/>
        </w:pPrChange>
      </w:pPr>
    </w:p>
    <w:p w:rsidR="00000000" w:rsidRDefault="00BC61AE">
      <w:pPr>
        <w:pStyle w:val="NoSpacing"/>
        <w:rPr>
          <w:ins w:id="943" w:author="Kenneth Kon" w:date="2015-03-10T15:52:00Z"/>
        </w:rPr>
        <w:pPrChange w:id="944" w:author="Kenneth Kon" w:date="2015-03-10T15:52:00Z">
          <w:pPr/>
        </w:pPrChange>
      </w:pPr>
      <w:ins w:id="945" w:author="Kenneth Kon" w:date="2015-03-10T15:52:00Z">
        <w:r>
          <w:t xml:space="preserve">import </w:t>
        </w:r>
        <w:proofErr w:type="spellStart"/>
        <w:r>
          <w:t>com.virtual.queue.beans.Ride</w:t>
        </w:r>
        <w:proofErr w:type="spellEnd"/>
        <w:r>
          <w:t>;</w:t>
        </w:r>
      </w:ins>
    </w:p>
    <w:p w:rsidR="00000000" w:rsidRDefault="00BC61AE">
      <w:pPr>
        <w:pStyle w:val="NoSpacing"/>
        <w:rPr>
          <w:ins w:id="946" w:author="Kenneth Kon" w:date="2015-03-10T15:52:00Z"/>
        </w:rPr>
        <w:pPrChange w:id="947" w:author="Kenneth Kon" w:date="2015-03-10T15:52:00Z">
          <w:pPr/>
        </w:pPrChange>
      </w:pPr>
      <w:ins w:id="948" w:author="Kenneth Kon" w:date="2015-03-10T15:52:00Z">
        <w:r>
          <w:t xml:space="preserve">import </w:t>
        </w:r>
        <w:proofErr w:type="spellStart"/>
        <w:r>
          <w:t>com.virtual.queue.beans.RideInfo</w:t>
        </w:r>
        <w:proofErr w:type="spellEnd"/>
        <w:r>
          <w:t>;</w:t>
        </w:r>
      </w:ins>
    </w:p>
    <w:p w:rsidR="00000000" w:rsidRDefault="00BC61AE">
      <w:pPr>
        <w:pStyle w:val="NoSpacing"/>
        <w:rPr>
          <w:ins w:id="949" w:author="Kenneth Kon" w:date="2015-03-10T15:52:00Z"/>
        </w:rPr>
        <w:pPrChange w:id="950" w:author="Kenneth Kon" w:date="2015-03-10T15:52:00Z">
          <w:pPr/>
        </w:pPrChange>
      </w:pPr>
      <w:ins w:id="951" w:author="Kenneth Kon" w:date="2015-03-10T15:52:00Z">
        <w:r>
          <w:t xml:space="preserve">import </w:t>
        </w:r>
        <w:proofErr w:type="spellStart"/>
        <w:r>
          <w:t>com.virtual.queue.beans.User</w:t>
        </w:r>
        <w:proofErr w:type="spellEnd"/>
        <w:r>
          <w:t>;</w:t>
        </w:r>
      </w:ins>
    </w:p>
    <w:p w:rsidR="00000000" w:rsidRDefault="00BC61AE">
      <w:pPr>
        <w:pStyle w:val="NoSpacing"/>
        <w:rPr>
          <w:ins w:id="952" w:author="Kenneth Kon" w:date="2015-03-10T15:52:00Z"/>
        </w:rPr>
        <w:pPrChange w:id="953" w:author="Kenneth Kon" w:date="2015-03-10T15:52:00Z">
          <w:pPr/>
        </w:pPrChange>
      </w:pPr>
      <w:ins w:id="954" w:author="Kenneth Kon" w:date="2015-03-10T15:52:00Z">
        <w:r>
          <w:t xml:space="preserve">import </w:t>
        </w:r>
        <w:proofErr w:type="spellStart"/>
        <w:r>
          <w:t>com.virtual.queue.exception.NotificationException</w:t>
        </w:r>
        <w:proofErr w:type="spellEnd"/>
        <w:r>
          <w:t>;</w:t>
        </w:r>
      </w:ins>
    </w:p>
    <w:p w:rsidR="00000000" w:rsidRDefault="00B15A49">
      <w:pPr>
        <w:pStyle w:val="NoSpacing"/>
        <w:rPr>
          <w:ins w:id="955" w:author="Kenneth Kon" w:date="2015-03-10T15:52:00Z"/>
        </w:rPr>
        <w:pPrChange w:id="956" w:author="Kenneth Kon" w:date="2015-03-10T15:52:00Z">
          <w:pPr/>
        </w:pPrChange>
      </w:pPr>
    </w:p>
    <w:p w:rsidR="00000000" w:rsidRDefault="00BC61AE">
      <w:pPr>
        <w:pStyle w:val="NoSpacing"/>
        <w:rPr>
          <w:ins w:id="957" w:author="Kenneth Kon" w:date="2015-03-10T15:52:00Z"/>
        </w:rPr>
        <w:pPrChange w:id="958" w:author="Kenneth Kon" w:date="2015-03-10T15:52:00Z">
          <w:pPr/>
        </w:pPrChange>
      </w:pPr>
      <w:ins w:id="959" w:author="Kenneth Kon" w:date="2015-03-10T15:52:00Z">
        <w:r>
          <w:t xml:space="preserve">public interface </w:t>
        </w:r>
        <w:proofErr w:type="spellStart"/>
        <w:r>
          <w:t>RideService</w:t>
        </w:r>
        <w:proofErr w:type="spellEnd"/>
        <w:r>
          <w:t xml:space="preserve"> {</w:t>
        </w:r>
      </w:ins>
    </w:p>
    <w:p w:rsidR="00000000" w:rsidRDefault="00B15A49">
      <w:pPr>
        <w:pStyle w:val="NoSpacing"/>
        <w:rPr>
          <w:ins w:id="960" w:author="Kenneth Kon" w:date="2015-03-10T15:52:00Z"/>
        </w:rPr>
        <w:pPrChange w:id="961" w:author="Kenneth Kon" w:date="2015-03-10T15:52:00Z">
          <w:pPr/>
        </w:pPrChange>
      </w:pPr>
    </w:p>
    <w:p w:rsidR="00000000" w:rsidRDefault="00BC61AE">
      <w:pPr>
        <w:pStyle w:val="NoSpacing"/>
        <w:rPr>
          <w:ins w:id="962" w:author="Kenneth Kon" w:date="2015-03-10T15:52:00Z"/>
        </w:rPr>
        <w:pPrChange w:id="963" w:author="Kenneth Kon" w:date="2015-03-10T15:52:00Z">
          <w:pPr/>
        </w:pPrChange>
      </w:pPr>
      <w:ins w:id="964" w:author="Kenneth Kon" w:date="2015-03-10T15:52:00Z">
        <w:r>
          <w:tab/>
          <w:t>public List&lt;</w:t>
        </w:r>
        <w:proofErr w:type="spellStart"/>
        <w:r>
          <w:t>RideInfo</w:t>
        </w:r>
        <w:proofErr w:type="spellEnd"/>
        <w:r>
          <w:t xml:space="preserve">&gt; </w:t>
        </w:r>
        <w:proofErr w:type="spellStart"/>
        <w:r>
          <w:t>getAll</w:t>
        </w:r>
        <w:proofErr w:type="spellEnd"/>
        <w:r>
          <w:t>();</w:t>
        </w:r>
      </w:ins>
    </w:p>
    <w:p w:rsidR="00000000" w:rsidRDefault="00BC61AE">
      <w:pPr>
        <w:pStyle w:val="NoSpacing"/>
        <w:rPr>
          <w:ins w:id="965" w:author="Kenneth Kon" w:date="2015-03-10T15:52:00Z"/>
        </w:rPr>
        <w:pPrChange w:id="966" w:author="Kenneth Kon" w:date="2015-03-10T15:52:00Z">
          <w:pPr/>
        </w:pPrChange>
      </w:pPr>
      <w:ins w:id="967" w:author="Kenneth Kon" w:date="2015-03-10T15:52:00Z">
        <w:r>
          <w:tab/>
          <w:t xml:space="preserve">public void </w:t>
        </w:r>
        <w:proofErr w:type="spellStart"/>
        <w:r>
          <w:t>addRide</w:t>
        </w:r>
        <w:proofErr w:type="spellEnd"/>
        <w:r>
          <w:t>(Ride ride);</w:t>
        </w:r>
      </w:ins>
    </w:p>
    <w:p w:rsidR="00000000" w:rsidRDefault="00BC61AE">
      <w:pPr>
        <w:pStyle w:val="NoSpacing"/>
        <w:rPr>
          <w:ins w:id="968" w:author="Kenneth Kon" w:date="2015-03-10T15:52:00Z"/>
        </w:rPr>
        <w:pPrChange w:id="969" w:author="Kenneth Kon" w:date="2015-03-10T15:52:00Z">
          <w:pPr/>
        </w:pPrChange>
      </w:pPr>
      <w:ins w:id="970" w:author="Kenneth Kon" w:date="2015-03-10T15:52:00Z">
        <w:r>
          <w:tab/>
          <w:t xml:space="preserve">public void </w:t>
        </w:r>
        <w:proofErr w:type="spellStart"/>
        <w:r>
          <w:t>updateRide</w:t>
        </w:r>
        <w:proofErr w:type="spellEnd"/>
        <w:r>
          <w:t xml:space="preserve">(Ride ride); </w:t>
        </w:r>
      </w:ins>
    </w:p>
    <w:p w:rsidR="00000000" w:rsidRDefault="00BC61AE">
      <w:pPr>
        <w:pStyle w:val="NoSpacing"/>
        <w:rPr>
          <w:ins w:id="971" w:author="Kenneth Kon" w:date="2015-03-10T15:52:00Z"/>
        </w:rPr>
        <w:pPrChange w:id="972" w:author="Kenneth Kon" w:date="2015-03-10T15:52:00Z">
          <w:pPr/>
        </w:pPrChange>
      </w:pPr>
      <w:ins w:id="973"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000000" w:rsidRDefault="00BC61AE">
      <w:pPr>
        <w:pStyle w:val="NoSpacing"/>
        <w:rPr>
          <w:ins w:id="974" w:author="Kenneth Kon" w:date="2015-03-10T15:52:00Z"/>
        </w:rPr>
        <w:pPrChange w:id="975" w:author="Kenneth Kon" w:date="2015-03-10T15:52:00Z">
          <w:pPr/>
        </w:pPrChange>
      </w:pPr>
      <w:ins w:id="976"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000000" w:rsidRDefault="00BC61AE">
      <w:pPr>
        <w:pStyle w:val="NoSpacing"/>
        <w:rPr>
          <w:ins w:id="977" w:author="Kenneth Kon" w:date="2015-03-10T15:52:00Z"/>
        </w:rPr>
        <w:pPrChange w:id="978" w:author="Kenneth Kon" w:date="2015-03-10T15:52:00Z">
          <w:pPr/>
        </w:pPrChange>
      </w:pPr>
      <w:ins w:id="979"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000000" w:rsidRDefault="00BC61AE">
      <w:pPr>
        <w:pStyle w:val="NoSpacing"/>
        <w:rPr>
          <w:ins w:id="980" w:author="Kenneth Kon" w:date="2015-03-10T15:52:00Z"/>
        </w:rPr>
        <w:pPrChange w:id="981" w:author="Kenneth Kon" w:date="2015-03-10T15:52:00Z">
          <w:pPr/>
        </w:pPrChange>
      </w:pPr>
      <w:ins w:id="982" w:author="Kenneth Kon" w:date="2015-03-10T15:52:00Z">
        <w:r>
          <w:tab/>
          <w:t>public List&lt;</w:t>
        </w:r>
        <w:proofErr w:type="spellStart"/>
        <w:r>
          <w:t>RideInfo</w:t>
        </w:r>
        <w:proofErr w:type="spellEnd"/>
        <w:r>
          <w:t xml:space="preserve">&gt; </w:t>
        </w:r>
        <w:proofErr w:type="spellStart"/>
        <w:r>
          <w:t>pullRideInfo</w:t>
        </w:r>
        <w:proofErr w:type="spellEnd"/>
        <w:r>
          <w:t>();</w:t>
        </w:r>
      </w:ins>
    </w:p>
    <w:p w:rsidR="00000000" w:rsidRDefault="00BC61AE">
      <w:pPr>
        <w:pStyle w:val="NoSpacing"/>
        <w:rPr>
          <w:ins w:id="983" w:author="Kenneth Kon" w:date="2015-03-10T15:52:00Z"/>
        </w:rPr>
        <w:pPrChange w:id="984" w:author="Kenneth Kon" w:date="2015-03-10T15:52:00Z">
          <w:pPr/>
        </w:pPrChange>
      </w:pPr>
      <w:ins w:id="985"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00000" w:rsidRDefault="00BC61AE">
      <w:pPr>
        <w:pStyle w:val="NoSpacing"/>
        <w:rPr>
          <w:ins w:id="986" w:author="Kenneth Kon" w:date="2015-03-10T15:52:00Z"/>
        </w:rPr>
        <w:pPrChange w:id="987" w:author="Kenneth Kon" w:date="2015-03-10T15:52:00Z">
          <w:pPr/>
        </w:pPrChange>
      </w:pPr>
      <w:ins w:id="988" w:author="Kenneth Kon" w:date="2015-03-10T15:52:00Z">
        <w:r>
          <w:lastRenderedPageBreak/>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00000" w:rsidRDefault="00BC61AE">
      <w:pPr>
        <w:pStyle w:val="NoSpacing"/>
        <w:rPr>
          <w:ins w:id="989" w:author="Kenneth Kon" w:date="2015-03-10T15:52:00Z"/>
        </w:rPr>
        <w:pPrChange w:id="990" w:author="Kenneth Kon" w:date="2015-03-10T15:52:00Z">
          <w:pPr/>
        </w:pPrChange>
      </w:pPr>
      <w:ins w:id="991" w:author="Kenneth Kon" w:date="2015-03-10T15:52:00Z">
        <w:r>
          <w:tab/>
        </w:r>
      </w:ins>
    </w:p>
    <w:p w:rsidR="00000000" w:rsidRDefault="00BC61AE">
      <w:pPr>
        <w:pStyle w:val="NoSpacing"/>
        <w:rPr>
          <w:ins w:id="992" w:author="Kenneth Kon" w:date="2015-03-10T15:52:00Z"/>
        </w:rPr>
        <w:pPrChange w:id="993" w:author="Kenneth Kon" w:date="2015-03-10T15:52:00Z">
          <w:pPr/>
        </w:pPrChange>
      </w:pPr>
      <w:ins w:id="994" w:author="Kenneth Kon" w:date="2015-03-10T15:52:00Z">
        <w:r>
          <w:t>}</w:t>
        </w:r>
      </w:ins>
    </w:p>
    <w:p w:rsidR="00000000" w:rsidRDefault="00B15A49">
      <w:pPr>
        <w:pStyle w:val="NoSpacing"/>
        <w:rPr>
          <w:ins w:id="995" w:author="Kenneth Kon" w:date="2015-03-10T15:52:00Z"/>
        </w:rPr>
        <w:pPrChange w:id="996" w:author="Kenneth Kon" w:date="2015-03-10T15:52:00Z">
          <w:pPr/>
        </w:pPrChange>
      </w:pPr>
    </w:p>
    <w:p w:rsidR="00000000" w:rsidRDefault="00BC61AE">
      <w:pPr>
        <w:pStyle w:val="NoSpacing"/>
        <w:rPr>
          <w:ins w:id="997" w:author="Kenneth Kon" w:date="2015-03-10T15:52:00Z"/>
          <w:rFonts w:eastAsiaTheme="minorEastAsia"/>
        </w:rPr>
        <w:pPrChange w:id="998" w:author="Kenneth Kon" w:date="2015-03-10T15:52:00Z">
          <w:pPr/>
        </w:pPrChange>
      </w:pPr>
      <w:ins w:id="999"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000000" w:rsidRDefault="00B15A49">
      <w:pPr>
        <w:pStyle w:val="NoSpacing"/>
        <w:rPr>
          <w:ins w:id="1000" w:author="Kenneth Kon" w:date="2015-03-10T15:52:00Z"/>
          <w:rFonts w:eastAsiaTheme="minorEastAsia"/>
        </w:rPr>
        <w:pPrChange w:id="1001" w:author="Kenneth Kon" w:date="2015-03-10T15:52:00Z">
          <w:pPr/>
        </w:pPrChange>
      </w:pPr>
    </w:p>
    <w:p w:rsidR="00000000" w:rsidRDefault="00BC61AE">
      <w:pPr>
        <w:pStyle w:val="NoSpacing"/>
        <w:rPr>
          <w:ins w:id="1002" w:author="Kenneth Kon" w:date="2015-03-10T15:52:00Z"/>
          <w:rFonts w:eastAsiaTheme="minorEastAsia"/>
        </w:rPr>
        <w:pPrChange w:id="1003" w:author="Kenneth Kon" w:date="2015-03-10T15:52:00Z">
          <w:pPr/>
        </w:pPrChange>
      </w:pPr>
      <w:ins w:id="1004"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000000" w:rsidRDefault="00BC61AE">
      <w:pPr>
        <w:pStyle w:val="NoSpacing"/>
        <w:rPr>
          <w:ins w:id="1005" w:author="Kenneth Kon" w:date="2015-03-10T15:52:00Z"/>
          <w:rFonts w:eastAsiaTheme="minorEastAsia"/>
        </w:rPr>
        <w:pPrChange w:id="1006" w:author="Kenneth Kon" w:date="2015-03-10T15:52:00Z">
          <w:pPr/>
        </w:pPrChange>
      </w:pPr>
      <w:ins w:id="1007"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000000" w:rsidRDefault="00BC61AE">
      <w:pPr>
        <w:pStyle w:val="NoSpacing"/>
        <w:rPr>
          <w:ins w:id="1008" w:author="Kenneth Kon" w:date="2015-03-10T15:52:00Z"/>
          <w:rFonts w:eastAsiaTheme="minorEastAsia"/>
        </w:rPr>
        <w:pPrChange w:id="1009" w:author="Kenneth Kon" w:date="2015-03-10T15:52:00Z">
          <w:pPr/>
        </w:pPrChange>
      </w:pPr>
      <w:ins w:id="1010"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000000" w:rsidRDefault="00BC61AE">
      <w:pPr>
        <w:pStyle w:val="NoSpacing"/>
        <w:rPr>
          <w:ins w:id="1011" w:author="Kenneth Kon" w:date="2015-03-10T15:52:00Z"/>
          <w:rFonts w:eastAsiaTheme="minorEastAsia"/>
        </w:rPr>
        <w:pPrChange w:id="1012" w:author="Kenneth Kon" w:date="2015-03-10T15:52:00Z">
          <w:pPr/>
        </w:pPrChange>
      </w:pPr>
      <w:ins w:id="1013"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000000" w:rsidRDefault="00BC61AE">
      <w:pPr>
        <w:pStyle w:val="NoSpacing"/>
        <w:rPr>
          <w:ins w:id="1014" w:author="Kenneth Kon" w:date="2015-03-10T15:52:00Z"/>
        </w:rPr>
        <w:pPrChange w:id="1015" w:author="Kenneth Kon" w:date="2015-03-10T15:52:00Z">
          <w:pPr/>
        </w:pPrChange>
      </w:pPr>
      <w:ins w:id="1016" w:author="Kenneth Kon" w:date="2015-03-10T15:52:00Z">
        <w:r w:rsidRPr="00921DF2">
          <w:rPr>
            <w:rFonts w:eastAsiaTheme="minorEastAsia"/>
            <w:color w:val="000000"/>
          </w:rPr>
          <w:t>}</w:t>
        </w:r>
      </w:ins>
    </w:p>
    <w:p w:rsidR="00000000" w:rsidRDefault="00B15A49">
      <w:pPr>
        <w:pStyle w:val="NoSpacing"/>
        <w:pPrChange w:id="1017"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lastRenderedPageBreak/>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lastRenderedPageBreak/>
        <w:tab/>
        <w:t>Get more information on the stories we will be working on for Sprint 3 from our product owner.</w:t>
      </w:r>
    </w:p>
    <w:p w:rsidR="00260F7F" w:rsidRDefault="00260F7F" w:rsidP="00260F7F">
      <w:pPr>
        <w:pStyle w:val="NoSpacing"/>
        <w:rPr>
          <w:ins w:id="1018" w:author="Kenneth Kon" w:date="2015-03-24T16:00:00Z"/>
          <w:b/>
          <w:u w:val="single"/>
        </w:rPr>
      </w:pPr>
    </w:p>
    <w:p w:rsidR="00260F7F" w:rsidRPr="00C431C0" w:rsidRDefault="00260F7F" w:rsidP="00260F7F">
      <w:pPr>
        <w:pStyle w:val="NoSpacing"/>
        <w:rPr>
          <w:ins w:id="1019" w:author="Kenneth Kon" w:date="2015-03-24T16:00:00Z"/>
          <w:b/>
        </w:rPr>
      </w:pPr>
      <w:ins w:id="1020" w:author="Kenneth Kon" w:date="2015-03-24T16:00:00Z">
        <w:r w:rsidRPr="00C431C0">
          <w:rPr>
            <w:b/>
            <w:u w:val="single"/>
          </w:rPr>
          <w:t>Meeting  </w:t>
        </w:r>
        <w:r>
          <w:rPr>
            <w:b/>
            <w:u w:val="single"/>
          </w:rPr>
          <w:t>9</w:t>
        </w:r>
      </w:ins>
    </w:p>
    <w:p w:rsidR="00260F7F" w:rsidRPr="00C431C0" w:rsidRDefault="00260F7F" w:rsidP="00260F7F">
      <w:pPr>
        <w:pStyle w:val="NoSpacing"/>
        <w:rPr>
          <w:ins w:id="1021" w:author="Kenneth Kon" w:date="2015-03-24T16:00:00Z"/>
        </w:rPr>
      </w:pPr>
      <w:ins w:id="1022" w:author="Kenneth Kon" w:date="2015-03-24T16:00:00Z">
        <w:r w:rsidRPr="00C431C0">
          <w:rPr>
            <w:b/>
          </w:rPr>
          <w:t>Time:</w:t>
        </w:r>
        <w:r w:rsidRPr="00C431C0">
          <w:t xml:space="preserve"> 6:15PM-7:15PM</w:t>
        </w:r>
      </w:ins>
    </w:p>
    <w:p w:rsidR="00260F7F" w:rsidRPr="00C431C0" w:rsidRDefault="00260F7F" w:rsidP="00260F7F">
      <w:pPr>
        <w:pStyle w:val="NoSpacing"/>
        <w:rPr>
          <w:ins w:id="1023" w:author="Kenneth Kon" w:date="2015-03-24T16:00:00Z"/>
        </w:rPr>
      </w:pPr>
      <w:ins w:id="1024" w:author="Kenneth Kon" w:date="2015-03-24T16:00:00Z">
        <w:r w:rsidRPr="00C431C0">
          <w:rPr>
            <w:b/>
          </w:rPr>
          <w:t>Date:</w:t>
        </w:r>
        <w:r>
          <w:t xml:space="preserve"> 3/17</w:t>
        </w:r>
        <w:r w:rsidRPr="00C431C0">
          <w:t>/2015</w:t>
        </w:r>
      </w:ins>
    </w:p>
    <w:p w:rsidR="00260F7F" w:rsidRPr="00C431C0" w:rsidRDefault="00260F7F" w:rsidP="00260F7F">
      <w:pPr>
        <w:pStyle w:val="NoSpacing"/>
        <w:rPr>
          <w:ins w:id="1025" w:author="Kenneth Kon" w:date="2015-03-24T16:00:00Z"/>
          <w:b/>
        </w:rPr>
      </w:pPr>
      <w:ins w:id="1026" w:author="Kenneth Kon" w:date="2015-03-24T16:00:00Z">
        <w:r w:rsidRPr="00C431C0">
          <w:rPr>
            <w:b/>
          </w:rPr>
          <w:t>Members Participated:</w:t>
        </w:r>
      </w:ins>
    </w:p>
    <w:p w:rsidR="00260F7F" w:rsidRPr="00C431C0" w:rsidRDefault="00260F7F" w:rsidP="00260F7F">
      <w:pPr>
        <w:pStyle w:val="NoSpacing"/>
        <w:rPr>
          <w:ins w:id="1027" w:author="Kenneth Kon" w:date="2015-03-24T16:00:00Z"/>
        </w:rPr>
      </w:pPr>
      <w:ins w:id="1028"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029" w:author="Kenneth Kon" w:date="2015-03-24T16:00:00Z"/>
        </w:rPr>
      </w:pPr>
      <w:ins w:id="1030" w:author="Kenneth Kon" w:date="2015-03-24T16:00:00Z">
        <w:r w:rsidRPr="00C431C0">
          <w:t>Kenneth Kon - Scrum master</w:t>
        </w:r>
      </w:ins>
    </w:p>
    <w:p w:rsidR="00260F7F" w:rsidRPr="00C431C0" w:rsidRDefault="00260F7F" w:rsidP="00260F7F">
      <w:pPr>
        <w:pStyle w:val="NoSpacing"/>
        <w:rPr>
          <w:ins w:id="1031" w:author="Kenneth Kon" w:date="2015-03-24T16:00:00Z"/>
        </w:rPr>
      </w:pPr>
      <w:ins w:id="1032"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33" w:author="Kenneth Kon" w:date="2015-03-24T16:00:00Z"/>
        </w:rPr>
      </w:pPr>
      <w:ins w:id="1034" w:author="Kenneth Kon" w:date="2015-03-24T16:00:00Z">
        <w:r w:rsidRPr="00C431C0">
          <w:rPr>
            <w:b/>
          </w:rPr>
          <w:t>Topic:</w:t>
        </w:r>
      </w:ins>
    </w:p>
    <w:p w:rsidR="00260F7F" w:rsidRPr="00263EAE" w:rsidRDefault="00260F7F" w:rsidP="00260F7F">
      <w:pPr>
        <w:pStyle w:val="NoSpacing"/>
        <w:rPr>
          <w:ins w:id="1035" w:author="Kenneth Kon" w:date="2015-03-24T16:00:00Z"/>
        </w:rPr>
      </w:pPr>
      <w:ins w:id="1036"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037" w:author="Kenneth Kon" w:date="2015-03-24T16:00:00Z"/>
          <w:b/>
          <w:u w:val="single"/>
        </w:rPr>
      </w:pPr>
    </w:p>
    <w:p w:rsidR="00260F7F" w:rsidRPr="00C431C0" w:rsidRDefault="00260F7F" w:rsidP="00260F7F">
      <w:pPr>
        <w:pStyle w:val="NoSpacing"/>
        <w:rPr>
          <w:ins w:id="1038" w:author="Kenneth Kon" w:date="2015-03-24T16:00:00Z"/>
          <w:b/>
        </w:rPr>
      </w:pPr>
      <w:ins w:id="1039" w:author="Kenneth Kon" w:date="2015-03-24T16:00:00Z">
        <w:r w:rsidRPr="00C431C0">
          <w:rPr>
            <w:b/>
            <w:u w:val="single"/>
          </w:rPr>
          <w:t>Meeting  </w:t>
        </w:r>
        <w:r>
          <w:rPr>
            <w:b/>
            <w:u w:val="single"/>
          </w:rPr>
          <w:t>10</w:t>
        </w:r>
      </w:ins>
    </w:p>
    <w:p w:rsidR="00260F7F" w:rsidRPr="00C431C0" w:rsidRDefault="00260F7F" w:rsidP="00260F7F">
      <w:pPr>
        <w:pStyle w:val="NoSpacing"/>
        <w:rPr>
          <w:ins w:id="1040" w:author="Kenneth Kon" w:date="2015-03-24T16:00:00Z"/>
        </w:rPr>
      </w:pPr>
      <w:ins w:id="1041" w:author="Kenneth Kon" w:date="2015-03-24T16:00:00Z">
        <w:r w:rsidRPr="00C431C0">
          <w:rPr>
            <w:b/>
          </w:rPr>
          <w:t>Time:</w:t>
        </w:r>
        <w:r w:rsidRPr="00C431C0">
          <w:t xml:space="preserve"> 6:15PM-7:15PM</w:t>
        </w:r>
      </w:ins>
    </w:p>
    <w:p w:rsidR="00260F7F" w:rsidRPr="00C431C0" w:rsidRDefault="00260F7F" w:rsidP="00260F7F">
      <w:pPr>
        <w:pStyle w:val="NoSpacing"/>
        <w:rPr>
          <w:ins w:id="1042" w:author="Kenneth Kon" w:date="2015-03-24T16:00:00Z"/>
        </w:rPr>
      </w:pPr>
      <w:ins w:id="1043" w:author="Kenneth Kon" w:date="2015-03-24T16:00:00Z">
        <w:r w:rsidRPr="00C431C0">
          <w:rPr>
            <w:b/>
          </w:rPr>
          <w:t>Date:</w:t>
        </w:r>
        <w:r>
          <w:t xml:space="preserve"> 3/22</w:t>
        </w:r>
        <w:r w:rsidRPr="00C431C0">
          <w:t>/2015</w:t>
        </w:r>
      </w:ins>
    </w:p>
    <w:p w:rsidR="00260F7F" w:rsidRPr="00C431C0" w:rsidRDefault="00260F7F" w:rsidP="00260F7F">
      <w:pPr>
        <w:pStyle w:val="NoSpacing"/>
        <w:rPr>
          <w:ins w:id="1044" w:author="Kenneth Kon" w:date="2015-03-24T16:00:00Z"/>
          <w:b/>
        </w:rPr>
      </w:pPr>
      <w:ins w:id="1045" w:author="Kenneth Kon" w:date="2015-03-24T16:00:00Z">
        <w:r w:rsidRPr="00C431C0">
          <w:rPr>
            <w:b/>
          </w:rPr>
          <w:t>Members Participated:</w:t>
        </w:r>
      </w:ins>
    </w:p>
    <w:p w:rsidR="00260F7F" w:rsidRPr="00C431C0" w:rsidRDefault="00260F7F" w:rsidP="00260F7F">
      <w:pPr>
        <w:pStyle w:val="NoSpacing"/>
        <w:rPr>
          <w:ins w:id="1046" w:author="Kenneth Kon" w:date="2015-03-24T16:00:00Z"/>
        </w:rPr>
      </w:pPr>
      <w:ins w:id="1047"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048" w:author="Kenneth Kon" w:date="2015-03-24T16:00:00Z"/>
        </w:rPr>
      </w:pPr>
      <w:ins w:id="1049" w:author="Kenneth Kon" w:date="2015-03-24T16:00:00Z">
        <w:r w:rsidRPr="00C431C0">
          <w:t>Kenneth Kon - Scrum master</w:t>
        </w:r>
      </w:ins>
    </w:p>
    <w:p w:rsidR="00260F7F" w:rsidRPr="00C431C0" w:rsidRDefault="00260F7F" w:rsidP="00260F7F">
      <w:pPr>
        <w:pStyle w:val="NoSpacing"/>
        <w:rPr>
          <w:ins w:id="1050" w:author="Kenneth Kon" w:date="2015-03-24T16:00:00Z"/>
        </w:rPr>
      </w:pPr>
      <w:ins w:id="1051"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52" w:author="Kenneth Kon" w:date="2015-03-24T16:00:00Z"/>
        </w:rPr>
      </w:pPr>
      <w:ins w:id="1053" w:author="Kenneth Kon" w:date="2015-03-24T16:00:00Z">
        <w:r w:rsidRPr="00C431C0">
          <w:rPr>
            <w:b/>
          </w:rPr>
          <w:t>Topic:</w:t>
        </w:r>
      </w:ins>
    </w:p>
    <w:p w:rsidR="00260F7F" w:rsidRDefault="00260F7F" w:rsidP="00260F7F">
      <w:pPr>
        <w:pStyle w:val="NoSpacing"/>
        <w:rPr>
          <w:ins w:id="1054" w:author="Kenneth Kon" w:date="2015-03-24T16:00:00Z"/>
        </w:rPr>
      </w:pPr>
      <w:ins w:id="1055" w:author="Kenneth Kon" w:date="2015-03-24T16:00: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260F7F" w:rsidRDefault="00260F7F" w:rsidP="00260F7F">
      <w:pPr>
        <w:pStyle w:val="NoSpacing"/>
        <w:rPr>
          <w:ins w:id="1056" w:author="Kenneth Kon" w:date="2015-03-24T16:00:00Z"/>
        </w:rPr>
      </w:pPr>
    </w:p>
    <w:p w:rsidR="00260F7F" w:rsidRPr="00C431C0" w:rsidRDefault="00260F7F" w:rsidP="00260F7F">
      <w:pPr>
        <w:pStyle w:val="NoSpacing"/>
        <w:rPr>
          <w:ins w:id="1057" w:author="Kenneth Kon" w:date="2015-03-24T16:00:00Z"/>
          <w:b/>
        </w:rPr>
      </w:pPr>
      <w:ins w:id="1058" w:author="Kenneth Kon" w:date="2015-03-24T16:00:00Z">
        <w:r w:rsidRPr="00C431C0">
          <w:rPr>
            <w:b/>
            <w:u w:val="single"/>
          </w:rPr>
          <w:t>Meeting  </w:t>
        </w:r>
        <w:r>
          <w:rPr>
            <w:b/>
            <w:u w:val="single"/>
          </w:rPr>
          <w:t>11</w:t>
        </w:r>
      </w:ins>
    </w:p>
    <w:p w:rsidR="00260F7F" w:rsidRPr="00C431C0" w:rsidRDefault="00260F7F" w:rsidP="00260F7F">
      <w:pPr>
        <w:pStyle w:val="NoSpacing"/>
        <w:rPr>
          <w:ins w:id="1059" w:author="Kenneth Kon" w:date="2015-03-24T16:00:00Z"/>
        </w:rPr>
      </w:pPr>
      <w:ins w:id="1060" w:author="Kenneth Kon" w:date="2015-03-24T16:00:00Z">
        <w:r w:rsidRPr="00C431C0">
          <w:rPr>
            <w:b/>
          </w:rPr>
          <w:t>Time:</w:t>
        </w:r>
        <w:r w:rsidRPr="00C431C0">
          <w:t xml:space="preserve"> 6:15PM-7:15PM</w:t>
        </w:r>
      </w:ins>
    </w:p>
    <w:p w:rsidR="00260F7F" w:rsidRPr="00C431C0" w:rsidRDefault="00260F7F" w:rsidP="00260F7F">
      <w:pPr>
        <w:pStyle w:val="NoSpacing"/>
        <w:rPr>
          <w:ins w:id="1061" w:author="Kenneth Kon" w:date="2015-03-24T16:00:00Z"/>
        </w:rPr>
      </w:pPr>
      <w:ins w:id="1062" w:author="Kenneth Kon" w:date="2015-03-24T16:00:00Z">
        <w:r w:rsidRPr="00C431C0">
          <w:rPr>
            <w:b/>
          </w:rPr>
          <w:t>Date:</w:t>
        </w:r>
        <w:r>
          <w:t xml:space="preserve"> 3/24</w:t>
        </w:r>
        <w:r w:rsidRPr="00C431C0">
          <w:t>/2015</w:t>
        </w:r>
      </w:ins>
    </w:p>
    <w:p w:rsidR="00260F7F" w:rsidRPr="00C431C0" w:rsidRDefault="00260F7F" w:rsidP="00260F7F">
      <w:pPr>
        <w:pStyle w:val="NoSpacing"/>
        <w:rPr>
          <w:ins w:id="1063" w:author="Kenneth Kon" w:date="2015-03-24T16:00:00Z"/>
          <w:b/>
        </w:rPr>
      </w:pPr>
      <w:ins w:id="1064" w:author="Kenneth Kon" w:date="2015-03-24T16:00:00Z">
        <w:r w:rsidRPr="00C431C0">
          <w:rPr>
            <w:b/>
          </w:rPr>
          <w:t>Members Participated:</w:t>
        </w:r>
      </w:ins>
    </w:p>
    <w:p w:rsidR="00260F7F" w:rsidRPr="00C431C0" w:rsidRDefault="00260F7F" w:rsidP="00260F7F">
      <w:pPr>
        <w:pStyle w:val="NoSpacing"/>
        <w:rPr>
          <w:ins w:id="1065" w:author="Kenneth Kon" w:date="2015-03-24T16:00:00Z"/>
        </w:rPr>
      </w:pPr>
      <w:ins w:id="1066" w:author="Kenneth Kon" w:date="2015-03-24T16:00:00Z">
        <w:r w:rsidRPr="00C431C0">
          <w:t xml:space="preserve">Michael </w:t>
        </w:r>
        <w:proofErr w:type="spellStart"/>
        <w:r w:rsidRPr="00C431C0">
          <w:t>Lazo</w:t>
        </w:r>
        <w:proofErr w:type="spellEnd"/>
        <w:r w:rsidRPr="00C431C0">
          <w:t xml:space="preserve"> - Scrum master</w:t>
        </w:r>
      </w:ins>
    </w:p>
    <w:p w:rsidR="00260F7F" w:rsidRPr="00C431C0" w:rsidRDefault="00260F7F" w:rsidP="00260F7F">
      <w:pPr>
        <w:pStyle w:val="NoSpacing"/>
        <w:rPr>
          <w:ins w:id="1067" w:author="Kenneth Kon" w:date="2015-03-24T16:00:00Z"/>
        </w:rPr>
      </w:pPr>
      <w:ins w:id="1068" w:author="Kenneth Kon" w:date="2015-03-24T16:00:00Z">
        <w:r w:rsidRPr="00C431C0">
          <w:t xml:space="preserve">Kenneth Kon </w:t>
        </w:r>
      </w:ins>
    </w:p>
    <w:p w:rsidR="00260F7F" w:rsidRPr="00C431C0" w:rsidRDefault="00260F7F" w:rsidP="00260F7F">
      <w:pPr>
        <w:pStyle w:val="NoSpacing"/>
        <w:rPr>
          <w:ins w:id="1069" w:author="Kenneth Kon" w:date="2015-03-24T16:00:00Z"/>
        </w:rPr>
      </w:pPr>
      <w:ins w:id="1070"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71" w:author="Kenneth Kon" w:date="2015-03-24T16:00:00Z"/>
        </w:rPr>
      </w:pPr>
      <w:ins w:id="1072" w:author="Kenneth Kon" w:date="2015-03-24T16:00:00Z">
        <w:r w:rsidRPr="00C431C0">
          <w:rPr>
            <w:b/>
          </w:rPr>
          <w:t>Topic:</w:t>
        </w:r>
      </w:ins>
    </w:p>
    <w:p w:rsidR="00260F7F" w:rsidRDefault="00260F7F" w:rsidP="00260F7F">
      <w:pPr>
        <w:pStyle w:val="NoSpacing"/>
        <w:rPr>
          <w:ins w:id="1073" w:author="Kenneth Kon" w:date="2015-03-24T16:00:00Z"/>
        </w:rPr>
      </w:pPr>
      <w:ins w:id="1074" w:author="Kenneth Kon" w:date="2015-03-24T16:00:00Z">
        <w:r w:rsidRPr="00C431C0">
          <w:tab/>
        </w:r>
        <w:r>
          <w:t>Sprint 4 requirement elicitation on the user stories assigned to us.</w:t>
        </w:r>
      </w:ins>
    </w:p>
    <w:p w:rsidR="00260F7F" w:rsidRPr="00263EAE" w:rsidRDefault="00260F7F" w:rsidP="00260F7F">
      <w:pPr>
        <w:pStyle w:val="NoSpacing"/>
        <w:rPr>
          <w:ins w:id="1075" w:author="Kenneth Kon" w:date="2015-03-24T16:00:00Z"/>
        </w:rPr>
      </w:pPr>
      <w:ins w:id="1076" w:author="Kenneth Kon" w:date="2015-03-24T16:00:00Z">
        <w:r>
          <w:t>Mostly on Dynamic Find wait time and Edit Rides as Admin</w:t>
        </w:r>
      </w:ins>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9"/>
  </w:num>
  <w:num w:numId="2">
    <w:abstractNumId w:val="71"/>
  </w:num>
  <w:num w:numId="3">
    <w:abstractNumId w:val="22"/>
  </w:num>
  <w:num w:numId="4">
    <w:abstractNumId w:val="18"/>
  </w:num>
  <w:num w:numId="5">
    <w:abstractNumId w:val="58"/>
  </w:num>
  <w:num w:numId="6">
    <w:abstractNumId w:val="57"/>
  </w:num>
  <w:num w:numId="7">
    <w:abstractNumId w:val="3"/>
  </w:num>
  <w:num w:numId="8">
    <w:abstractNumId w:val="16"/>
  </w:num>
  <w:num w:numId="9">
    <w:abstractNumId w:val="36"/>
  </w:num>
  <w:num w:numId="10">
    <w:abstractNumId w:val="72"/>
  </w:num>
  <w:num w:numId="11">
    <w:abstractNumId w:val="44"/>
  </w:num>
  <w:num w:numId="12">
    <w:abstractNumId w:val="17"/>
  </w:num>
  <w:num w:numId="13">
    <w:abstractNumId w:val="46"/>
  </w:num>
  <w:num w:numId="14">
    <w:abstractNumId w:val="65"/>
  </w:num>
  <w:num w:numId="15">
    <w:abstractNumId w:val="43"/>
  </w:num>
  <w:num w:numId="16">
    <w:abstractNumId w:val="15"/>
  </w:num>
  <w:num w:numId="17">
    <w:abstractNumId w:val="40"/>
  </w:num>
  <w:num w:numId="18">
    <w:abstractNumId w:val="73"/>
  </w:num>
  <w:num w:numId="19">
    <w:abstractNumId w:val="60"/>
  </w:num>
  <w:num w:numId="20">
    <w:abstractNumId w:val="49"/>
  </w:num>
  <w:num w:numId="21">
    <w:abstractNumId w:val="53"/>
  </w:num>
  <w:num w:numId="22">
    <w:abstractNumId w:val="63"/>
  </w:num>
  <w:num w:numId="23">
    <w:abstractNumId w:val="5"/>
  </w:num>
  <w:num w:numId="24">
    <w:abstractNumId w:val="37"/>
  </w:num>
  <w:num w:numId="25">
    <w:abstractNumId w:val="33"/>
  </w:num>
  <w:num w:numId="26">
    <w:abstractNumId w:val="67"/>
  </w:num>
  <w:num w:numId="27">
    <w:abstractNumId w:val="26"/>
  </w:num>
  <w:num w:numId="28">
    <w:abstractNumId w:val="12"/>
  </w:num>
  <w:num w:numId="29">
    <w:abstractNumId w:val="42"/>
  </w:num>
  <w:num w:numId="30">
    <w:abstractNumId w:val="20"/>
  </w:num>
  <w:num w:numId="31">
    <w:abstractNumId w:val="32"/>
  </w:num>
  <w:num w:numId="32">
    <w:abstractNumId w:val="48"/>
  </w:num>
  <w:num w:numId="33">
    <w:abstractNumId w:val="77"/>
  </w:num>
  <w:num w:numId="34">
    <w:abstractNumId w:val="61"/>
  </w:num>
  <w:num w:numId="35">
    <w:abstractNumId w:val="52"/>
  </w:num>
  <w:num w:numId="36">
    <w:abstractNumId w:val="47"/>
  </w:num>
  <w:num w:numId="37">
    <w:abstractNumId w:val="24"/>
  </w:num>
  <w:num w:numId="38">
    <w:abstractNumId w:val="70"/>
  </w:num>
  <w:num w:numId="39">
    <w:abstractNumId w:val="74"/>
  </w:num>
  <w:num w:numId="40">
    <w:abstractNumId w:val="1"/>
  </w:num>
  <w:num w:numId="41">
    <w:abstractNumId w:val="51"/>
  </w:num>
  <w:num w:numId="42">
    <w:abstractNumId w:val="56"/>
  </w:num>
  <w:num w:numId="43">
    <w:abstractNumId w:val="8"/>
  </w:num>
  <w:num w:numId="44">
    <w:abstractNumId w:val="30"/>
  </w:num>
  <w:num w:numId="45">
    <w:abstractNumId w:val="31"/>
  </w:num>
  <w:num w:numId="46">
    <w:abstractNumId w:val="45"/>
  </w:num>
  <w:num w:numId="47">
    <w:abstractNumId w:val="4"/>
  </w:num>
  <w:num w:numId="48">
    <w:abstractNumId w:val="9"/>
  </w:num>
  <w:num w:numId="49">
    <w:abstractNumId w:val="19"/>
  </w:num>
  <w:num w:numId="50">
    <w:abstractNumId w:val="27"/>
  </w:num>
  <w:num w:numId="51">
    <w:abstractNumId w:val="11"/>
  </w:num>
  <w:num w:numId="52">
    <w:abstractNumId w:val="76"/>
  </w:num>
  <w:num w:numId="53">
    <w:abstractNumId w:val="0"/>
  </w:num>
  <w:num w:numId="54">
    <w:abstractNumId w:val="64"/>
  </w:num>
  <w:num w:numId="55">
    <w:abstractNumId w:val="14"/>
  </w:num>
  <w:num w:numId="56">
    <w:abstractNumId w:val="25"/>
  </w:num>
  <w:num w:numId="57">
    <w:abstractNumId w:val="41"/>
  </w:num>
  <w:num w:numId="58">
    <w:abstractNumId w:val="59"/>
  </w:num>
  <w:num w:numId="59">
    <w:abstractNumId w:val="28"/>
  </w:num>
  <w:num w:numId="60">
    <w:abstractNumId w:val="7"/>
  </w:num>
  <w:num w:numId="61">
    <w:abstractNumId w:val="68"/>
  </w:num>
  <w:num w:numId="62">
    <w:abstractNumId w:val="6"/>
  </w:num>
  <w:num w:numId="63">
    <w:abstractNumId w:val="75"/>
  </w:num>
  <w:num w:numId="64">
    <w:abstractNumId w:val="50"/>
  </w:num>
  <w:num w:numId="65">
    <w:abstractNumId w:val="38"/>
  </w:num>
  <w:num w:numId="66">
    <w:abstractNumId w:val="10"/>
  </w:num>
  <w:num w:numId="67">
    <w:abstractNumId w:val="62"/>
  </w:num>
  <w:num w:numId="68">
    <w:abstractNumId w:val="35"/>
  </w:num>
  <w:num w:numId="69">
    <w:abstractNumId w:val="2"/>
  </w:num>
  <w:num w:numId="70">
    <w:abstractNumId w:val="39"/>
  </w:num>
  <w:num w:numId="71">
    <w:abstractNumId w:val="54"/>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 w:numId="76">
    <w:abstractNumId w:val="29"/>
  </w:num>
  <w:num w:numId="77">
    <w:abstractNumId w:val="34"/>
  </w:num>
  <w:num w:numId="78">
    <w:abstractNumId w:val="66"/>
  </w:num>
  <w:num w:numId="79">
    <w:abstractNumId w:val="55"/>
  </w:num>
  <w:num w:numId="80">
    <w:abstractNumId w:val="23"/>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trackRevisions/>
  <w:defaultTabStop w:val="720"/>
  <w:characterSpacingControl w:val="doNotCompress"/>
  <w:compat/>
  <w:rsids>
    <w:rsidRoot w:val="009375F0"/>
    <w:rsid w:val="00001E3D"/>
    <w:rsid w:val="000066E5"/>
    <w:rsid w:val="0002059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32BFB"/>
    <w:rsid w:val="00136152"/>
    <w:rsid w:val="001361C7"/>
    <w:rsid w:val="00137EB3"/>
    <w:rsid w:val="00142A03"/>
    <w:rsid w:val="001431DB"/>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E2D"/>
    <w:rsid w:val="00386E64"/>
    <w:rsid w:val="00387233"/>
    <w:rsid w:val="00390FE6"/>
    <w:rsid w:val="00391352"/>
    <w:rsid w:val="003935E9"/>
    <w:rsid w:val="003A1C6C"/>
    <w:rsid w:val="003A2B50"/>
    <w:rsid w:val="003A50DF"/>
    <w:rsid w:val="003A588F"/>
    <w:rsid w:val="003B2EF1"/>
    <w:rsid w:val="003B5EBB"/>
    <w:rsid w:val="003B6913"/>
    <w:rsid w:val="003C0236"/>
    <w:rsid w:val="003C7CB5"/>
    <w:rsid w:val="003D0C95"/>
    <w:rsid w:val="003D3019"/>
    <w:rsid w:val="003D4ADD"/>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5B69"/>
    <w:rsid w:val="004C5C13"/>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649"/>
    <w:rsid w:val="005F191C"/>
    <w:rsid w:val="005F6C2F"/>
    <w:rsid w:val="00601A9A"/>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053D6"/>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2413"/>
    <w:rsid w:val="00E96A5B"/>
    <w:rsid w:val="00EA09B7"/>
    <w:rsid w:val="00EA36CB"/>
    <w:rsid w:val="00EA6058"/>
    <w:rsid w:val="00EB3C3A"/>
    <w:rsid w:val="00EB5433"/>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C1D7AD-C719-4253-8476-A35327E87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60</Pages>
  <Words>9114</Words>
  <Characters>51953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118</cp:revision>
  <dcterms:created xsi:type="dcterms:W3CDTF">2015-02-15T21:28:00Z</dcterms:created>
  <dcterms:modified xsi:type="dcterms:W3CDTF">2015-04-02T18:26:00Z</dcterms:modified>
</cp:coreProperties>
</file>